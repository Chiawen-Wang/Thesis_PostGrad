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4708D" w:rsidRDefault="00C4708D">
      <w:pPr>
        <w:rPr>
          <w:b/>
          <w:i/>
          <w:sz w:val="18"/>
          <w:szCs w:val="18"/>
        </w:rPr>
      </w:pPr>
      <w:r>
        <w:rPr>
          <w:rFonts w:hint="eastAsia"/>
          <w:b/>
          <w:sz w:val="18"/>
          <w:szCs w:val="18"/>
        </w:rPr>
        <w:t>中文图书分类号：</w:t>
      </w:r>
      <w:r>
        <w:rPr>
          <w:b/>
          <w:sz w:val="18"/>
          <w:szCs w:val="18"/>
        </w:rPr>
        <w:t>TP</w:t>
      </w:r>
      <w:r>
        <w:rPr>
          <w:rFonts w:hint="eastAsia"/>
          <w:b/>
          <w:sz w:val="18"/>
          <w:szCs w:val="18"/>
        </w:rPr>
        <w:t>***</w:t>
      </w:r>
    </w:p>
    <w:p w:rsidR="00C4708D" w:rsidRDefault="00C4708D">
      <w:pPr>
        <w:rPr>
          <w:b/>
          <w:sz w:val="18"/>
          <w:szCs w:val="18"/>
        </w:rPr>
      </w:pPr>
      <w:r>
        <w:rPr>
          <w:rFonts w:hint="eastAsia"/>
          <w:b/>
          <w:sz w:val="18"/>
          <w:szCs w:val="18"/>
        </w:rPr>
        <w:t>密</w:t>
      </w:r>
      <w:r>
        <w:rPr>
          <w:rFonts w:hint="eastAsia"/>
          <w:b/>
          <w:sz w:val="18"/>
          <w:szCs w:val="18"/>
        </w:rPr>
        <w:t xml:space="preserve">          </w:t>
      </w:r>
      <w:r>
        <w:rPr>
          <w:rFonts w:hint="eastAsia"/>
          <w:b/>
          <w:sz w:val="18"/>
          <w:szCs w:val="18"/>
        </w:rPr>
        <w:t>级：公开</w:t>
      </w:r>
    </w:p>
    <w:p w:rsidR="00C4708D" w:rsidRDefault="00C4708D">
      <w:pPr>
        <w:ind w:firstLineChars="488" w:firstLine="882"/>
        <w:rPr>
          <w:b/>
          <w:sz w:val="18"/>
          <w:szCs w:val="18"/>
        </w:rPr>
      </w:pPr>
      <w:r>
        <w:rPr>
          <w:rFonts w:hint="eastAsia"/>
          <w:b/>
          <w:sz w:val="18"/>
          <w:szCs w:val="18"/>
        </w:rPr>
        <w:t>UDC</w:t>
      </w:r>
      <w:r>
        <w:rPr>
          <w:rFonts w:hint="eastAsia"/>
          <w:b/>
          <w:sz w:val="18"/>
          <w:szCs w:val="18"/>
        </w:rPr>
        <w:t>：</w:t>
      </w:r>
      <w:r>
        <w:rPr>
          <w:rFonts w:hint="eastAsia"/>
          <w:b/>
          <w:sz w:val="18"/>
          <w:szCs w:val="18"/>
        </w:rPr>
        <w:t>*****</w:t>
      </w:r>
    </w:p>
    <w:p w:rsidR="00C4708D" w:rsidRDefault="00C4708D">
      <w:pPr>
        <w:rPr>
          <w:b/>
          <w:sz w:val="18"/>
          <w:szCs w:val="18"/>
        </w:rPr>
      </w:pPr>
      <w:r>
        <w:rPr>
          <w:rFonts w:hint="eastAsia"/>
          <w:b/>
          <w:sz w:val="18"/>
          <w:szCs w:val="18"/>
        </w:rPr>
        <w:t>学</w:t>
      </w:r>
      <w:r>
        <w:rPr>
          <w:rFonts w:hint="eastAsia"/>
          <w:b/>
          <w:sz w:val="18"/>
          <w:szCs w:val="18"/>
        </w:rPr>
        <w:t xml:space="preserve">  </w:t>
      </w:r>
      <w:r>
        <w:rPr>
          <w:rFonts w:hint="eastAsia"/>
          <w:b/>
          <w:sz w:val="18"/>
          <w:szCs w:val="18"/>
        </w:rPr>
        <w:t>校</w:t>
      </w:r>
      <w:r>
        <w:rPr>
          <w:rFonts w:hint="eastAsia"/>
          <w:b/>
          <w:sz w:val="18"/>
          <w:szCs w:val="18"/>
        </w:rPr>
        <w:t xml:space="preserve">  </w:t>
      </w:r>
      <w:r>
        <w:rPr>
          <w:rFonts w:hint="eastAsia"/>
          <w:b/>
          <w:sz w:val="18"/>
          <w:szCs w:val="18"/>
        </w:rPr>
        <w:t>代</w:t>
      </w:r>
      <w:r>
        <w:rPr>
          <w:rFonts w:hint="eastAsia"/>
          <w:b/>
          <w:sz w:val="18"/>
          <w:szCs w:val="18"/>
        </w:rPr>
        <w:t xml:space="preserve">  </w:t>
      </w:r>
      <w:r>
        <w:rPr>
          <w:rFonts w:hint="eastAsia"/>
          <w:b/>
          <w:sz w:val="18"/>
          <w:szCs w:val="18"/>
        </w:rPr>
        <w:t>码：</w:t>
      </w:r>
      <w:r>
        <w:rPr>
          <w:rFonts w:hint="eastAsia"/>
          <w:b/>
          <w:sz w:val="18"/>
          <w:szCs w:val="18"/>
        </w:rPr>
        <w:t>10005</w:t>
      </w:r>
    </w:p>
    <w:p w:rsidR="00C4708D" w:rsidRDefault="00C4708D">
      <w:pPr>
        <w:rPr>
          <w:b/>
          <w:sz w:val="18"/>
          <w:szCs w:val="18"/>
        </w:rPr>
      </w:pPr>
    </w:p>
    <w:p w:rsidR="00C4708D" w:rsidRDefault="00F939E4">
      <w:pPr>
        <w:jc w:val="center"/>
        <w:rPr>
          <w:b/>
          <w:sz w:val="18"/>
          <w:szCs w:val="18"/>
        </w:rPr>
      </w:pPr>
      <w:r>
        <w:rPr>
          <w:b/>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79.5pt;mso-position-horizontal-relative:page;mso-position-vertical-relative:page">
            <v:imagedata r:id="rId8" o:title="北京工业大学"/>
          </v:shape>
        </w:pict>
      </w:r>
    </w:p>
    <w:p w:rsidR="00C4708D" w:rsidRDefault="00C4708D">
      <w:pPr>
        <w:rPr>
          <w:b/>
          <w:sz w:val="18"/>
          <w:szCs w:val="18"/>
        </w:rPr>
      </w:pPr>
    </w:p>
    <w:p w:rsidR="00C4708D" w:rsidRDefault="00C4708D">
      <w:pPr>
        <w:jc w:val="center"/>
        <w:rPr>
          <w:rFonts w:eastAsia="黑体"/>
          <w:b/>
          <w:sz w:val="84"/>
          <w:szCs w:val="84"/>
        </w:rPr>
      </w:pPr>
      <w:r>
        <w:rPr>
          <w:rFonts w:eastAsia="黑体" w:hint="eastAsia"/>
          <w:b/>
          <w:sz w:val="84"/>
          <w:szCs w:val="84"/>
        </w:rPr>
        <w:t>工程硕士学位论文</w:t>
      </w:r>
    </w:p>
    <w:p w:rsidR="00C4708D" w:rsidRDefault="00C4708D">
      <w:pPr>
        <w:jc w:val="center"/>
        <w:rPr>
          <w:rFonts w:eastAsia="黑体"/>
          <w:b/>
          <w:sz w:val="44"/>
          <w:szCs w:val="44"/>
        </w:rPr>
      </w:pPr>
      <w:r>
        <w:rPr>
          <w:rFonts w:eastAsia="黑体" w:hint="eastAsia"/>
          <w:b/>
          <w:sz w:val="44"/>
          <w:szCs w:val="44"/>
        </w:rPr>
        <w:t>M.E. DISSERTATION</w:t>
      </w:r>
    </w:p>
    <w:p w:rsidR="00C4708D" w:rsidRDefault="00C4708D">
      <w:pPr>
        <w:rPr>
          <w:b/>
          <w:sz w:val="18"/>
          <w:szCs w:val="18"/>
        </w:rPr>
      </w:pPr>
    </w:p>
    <w:p w:rsidR="00C4708D" w:rsidRDefault="00C4708D">
      <w:pPr>
        <w:rPr>
          <w:b/>
          <w:sz w:val="18"/>
          <w:szCs w:val="18"/>
        </w:rPr>
      </w:pPr>
    </w:p>
    <w:p w:rsidR="00C4708D" w:rsidRDefault="00C4708D">
      <w:pPr>
        <w:rPr>
          <w:rFonts w:eastAsia="黑体"/>
          <w:b/>
          <w:sz w:val="32"/>
          <w:szCs w:val="32"/>
        </w:rPr>
      </w:pPr>
    </w:p>
    <w:p w:rsidR="00C4708D" w:rsidRDefault="00C4708D">
      <w:pPr>
        <w:rPr>
          <w:rFonts w:eastAsia="黑体"/>
          <w:b/>
          <w:sz w:val="32"/>
          <w:szCs w:val="32"/>
        </w:rPr>
      </w:pPr>
    </w:p>
    <w:p w:rsidR="00C4708D" w:rsidRDefault="00C4708D" w:rsidP="0008625B">
      <w:pPr>
        <w:jc w:val="left"/>
        <w:rPr>
          <w:rFonts w:eastAsia="黑体"/>
          <w:b/>
          <w:sz w:val="32"/>
          <w:szCs w:val="32"/>
        </w:rPr>
      </w:pPr>
      <w:r>
        <w:rPr>
          <w:rFonts w:eastAsia="黑体" w:hint="eastAsia"/>
          <w:b/>
          <w:sz w:val="32"/>
          <w:szCs w:val="32"/>
        </w:rPr>
        <w:t>论</w:t>
      </w:r>
      <w:r>
        <w:rPr>
          <w:rFonts w:eastAsia="黑体" w:hint="eastAsia"/>
          <w:b/>
          <w:sz w:val="32"/>
          <w:szCs w:val="32"/>
        </w:rPr>
        <w:t xml:space="preserve">  </w:t>
      </w:r>
      <w:r>
        <w:rPr>
          <w:rFonts w:eastAsia="黑体" w:hint="eastAsia"/>
          <w:b/>
          <w:sz w:val="32"/>
          <w:szCs w:val="32"/>
        </w:rPr>
        <w:t>文</w:t>
      </w:r>
      <w:r>
        <w:rPr>
          <w:rFonts w:eastAsia="黑体" w:hint="eastAsia"/>
          <w:b/>
          <w:sz w:val="32"/>
          <w:szCs w:val="32"/>
        </w:rPr>
        <w:t xml:space="preserve">  </w:t>
      </w:r>
      <w:r>
        <w:rPr>
          <w:rFonts w:eastAsia="黑体" w:hint="eastAsia"/>
          <w:b/>
          <w:sz w:val="32"/>
          <w:szCs w:val="32"/>
        </w:rPr>
        <w:t>题</w:t>
      </w:r>
      <w:r>
        <w:rPr>
          <w:rFonts w:eastAsia="黑体" w:hint="eastAsia"/>
          <w:b/>
          <w:sz w:val="32"/>
          <w:szCs w:val="32"/>
        </w:rPr>
        <w:t xml:space="preserve">  </w:t>
      </w:r>
      <w:r>
        <w:rPr>
          <w:rFonts w:eastAsia="黑体" w:hint="eastAsia"/>
          <w:b/>
          <w:sz w:val="32"/>
          <w:szCs w:val="32"/>
        </w:rPr>
        <w:t>目：</w:t>
      </w:r>
      <w:r w:rsidR="000C7950" w:rsidRPr="000C7950">
        <w:rPr>
          <w:rFonts w:eastAsia="黑体" w:hint="eastAsia"/>
          <w:b/>
          <w:sz w:val="32"/>
          <w:szCs w:val="32"/>
        </w:rPr>
        <w:t>基于</w:t>
      </w:r>
      <w:r w:rsidR="000C7950" w:rsidRPr="000C7950">
        <w:rPr>
          <w:rFonts w:eastAsia="黑体" w:hint="eastAsia"/>
          <w:b/>
          <w:sz w:val="32"/>
          <w:szCs w:val="32"/>
        </w:rPr>
        <w:t>Hough</w:t>
      </w:r>
      <w:r w:rsidR="000C7950" w:rsidRPr="000C7950">
        <w:rPr>
          <w:rFonts w:eastAsia="黑体" w:hint="eastAsia"/>
          <w:b/>
          <w:sz w:val="32"/>
          <w:szCs w:val="32"/>
        </w:rPr>
        <w:t>变换和神经网络的智能车辆车道线识别</w:t>
      </w:r>
    </w:p>
    <w:p w:rsidR="00C4708D" w:rsidRDefault="00C4708D" w:rsidP="0008625B">
      <w:pPr>
        <w:jc w:val="left"/>
        <w:rPr>
          <w:rFonts w:eastAsia="黑体"/>
          <w:b/>
          <w:sz w:val="32"/>
          <w:szCs w:val="32"/>
        </w:rPr>
      </w:pPr>
      <w:r>
        <w:rPr>
          <w:rFonts w:eastAsia="黑体" w:hint="eastAsia"/>
          <w:b/>
          <w:sz w:val="32"/>
          <w:szCs w:val="32"/>
        </w:rPr>
        <w:t>论</w:t>
      </w:r>
      <w:r>
        <w:rPr>
          <w:rFonts w:eastAsia="黑体" w:hint="eastAsia"/>
          <w:b/>
          <w:sz w:val="32"/>
          <w:szCs w:val="32"/>
        </w:rPr>
        <w:t xml:space="preserve">  </w:t>
      </w:r>
      <w:r>
        <w:rPr>
          <w:rFonts w:eastAsia="黑体" w:hint="eastAsia"/>
          <w:b/>
          <w:sz w:val="32"/>
          <w:szCs w:val="32"/>
        </w:rPr>
        <w:t>文</w:t>
      </w:r>
      <w:r>
        <w:rPr>
          <w:rFonts w:eastAsia="黑体" w:hint="eastAsia"/>
          <w:b/>
          <w:sz w:val="32"/>
          <w:szCs w:val="32"/>
        </w:rPr>
        <w:t xml:space="preserve">  </w:t>
      </w:r>
      <w:r>
        <w:rPr>
          <w:rFonts w:eastAsia="黑体" w:hint="eastAsia"/>
          <w:b/>
          <w:sz w:val="32"/>
          <w:szCs w:val="32"/>
        </w:rPr>
        <w:t>作</w:t>
      </w:r>
      <w:r>
        <w:rPr>
          <w:rFonts w:eastAsia="黑体" w:hint="eastAsia"/>
          <w:b/>
          <w:sz w:val="32"/>
          <w:szCs w:val="32"/>
        </w:rPr>
        <w:t xml:space="preserve">  </w:t>
      </w:r>
      <w:r>
        <w:rPr>
          <w:rFonts w:eastAsia="黑体" w:hint="eastAsia"/>
          <w:b/>
          <w:sz w:val="32"/>
          <w:szCs w:val="32"/>
        </w:rPr>
        <w:t>者：</w:t>
      </w:r>
      <w:r w:rsidR="000C7950">
        <w:rPr>
          <w:rFonts w:eastAsia="黑体" w:hint="eastAsia"/>
          <w:b/>
          <w:sz w:val="32"/>
          <w:szCs w:val="32"/>
        </w:rPr>
        <w:t>王嘉雯</w:t>
      </w:r>
    </w:p>
    <w:p w:rsidR="00C4708D" w:rsidRDefault="00C4708D" w:rsidP="0008625B">
      <w:pPr>
        <w:jc w:val="left"/>
        <w:rPr>
          <w:rFonts w:eastAsia="黑体"/>
          <w:b/>
          <w:sz w:val="32"/>
          <w:szCs w:val="32"/>
        </w:rPr>
      </w:pPr>
      <w:r>
        <w:rPr>
          <w:rFonts w:eastAsia="黑体" w:hint="eastAsia"/>
          <w:b/>
          <w:sz w:val="32"/>
          <w:szCs w:val="32"/>
        </w:rPr>
        <w:t>领</w:t>
      </w:r>
      <w:r>
        <w:rPr>
          <w:rFonts w:eastAsia="黑体" w:hint="eastAsia"/>
          <w:b/>
          <w:sz w:val="32"/>
          <w:szCs w:val="32"/>
        </w:rPr>
        <w:t xml:space="preserve"> </w:t>
      </w:r>
      <w:r w:rsidR="001A32EF">
        <w:rPr>
          <w:rFonts w:eastAsia="黑体" w:hint="eastAsia"/>
          <w:b/>
          <w:sz w:val="32"/>
          <w:szCs w:val="32"/>
        </w:rPr>
        <w:t xml:space="preserve">        </w:t>
      </w:r>
      <w:r>
        <w:rPr>
          <w:rFonts w:eastAsia="黑体" w:hint="eastAsia"/>
          <w:b/>
          <w:sz w:val="32"/>
          <w:szCs w:val="32"/>
        </w:rPr>
        <w:t xml:space="preserve"> </w:t>
      </w:r>
      <w:r>
        <w:rPr>
          <w:rFonts w:eastAsia="黑体" w:hint="eastAsia"/>
          <w:b/>
          <w:sz w:val="32"/>
          <w:szCs w:val="32"/>
        </w:rPr>
        <w:t>域：软件工程</w:t>
      </w:r>
    </w:p>
    <w:p w:rsidR="00C4708D" w:rsidRDefault="00C4708D" w:rsidP="0008625B">
      <w:pPr>
        <w:jc w:val="left"/>
        <w:rPr>
          <w:rFonts w:eastAsia="黑体"/>
          <w:b/>
          <w:sz w:val="32"/>
          <w:szCs w:val="32"/>
        </w:rPr>
      </w:pPr>
      <w:r>
        <w:rPr>
          <w:rFonts w:eastAsia="黑体" w:hint="eastAsia"/>
          <w:b/>
          <w:sz w:val="32"/>
          <w:szCs w:val="32"/>
        </w:rPr>
        <w:t>指</w:t>
      </w:r>
      <w:r>
        <w:rPr>
          <w:rFonts w:eastAsia="黑体" w:hint="eastAsia"/>
          <w:b/>
          <w:sz w:val="32"/>
          <w:szCs w:val="32"/>
        </w:rPr>
        <w:t xml:space="preserve">  </w:t>
      </w:r>
      <w:r>
        <w:rPr>
          <w:rFonts w:eastAsia="黑体" w:hint="eastAsia"/>
          <w:b/>
          <w:sz w:val="32"/>
          <w:szCs w:val="32"/>
        </w:rPr>
        <w:t>导</w:t>
      </w:r>
      <w:r>
        <w:rPr>
          <w:rFonts w:eastAsia="黑体" w:hint="eastAsia"/>
          <w:b/>
          <w:sz w:val="32"/>
          <w:szCs w:val="32"/>
        </w:rPr>
        <w:t xml:space="preserve">  </w:t>
      </w:r>
      <w:r>
        <w:rPr>
          <w:rFonts w:eastAsia="黑体" w:hint="eastAsia"/>
          <w:b/>
          <w:sz w:val="32"/>
          <w:szCs w:val="32"/>
        </w:rPr>
        <w:t>教</w:t>
      </w:r>
      <w:r>
        <w:rPr>
          <w:rFonts w:eastAsia="黑体" w:hint="eastAsia"/>
          <w:b/>
          <w:sz w:val="32"/>
          <w:szCs w:val="32"/>
        </w:rPr>
        <w:t xml:space="preserve">  </w:t>
      </w:r>
      <w:r>
        <w:rPr>
          <w:rFonts w:eastAsia="黑体" w:hint="eastAsia"/>
          <w:b/>
          <w:sz w:val="32"/>
          <w:szCs w:val="32"/>
        </w:rPr>
        <w:t>师：</w:t>
      </w:r>
      <w:r w:rsidR="00CD0E88" w:rsidRPr="00CD0E88">
        <w:rPr>
          <w:rFonts w:eastAsia="黑体" w:hint="eastAsia"/>
          <w:b/>
          <w:sz w:val="32"/>
          <w:szCs w:val="32"/>
        </w:rPr>
        <w:t>严海蓉</w:t>
      </w:r>
    </w:p>
    <w:p w:rsidR="00CD0E88" w:rsidRDefault="00C4708D" w:rsidP="0008625B">
      <w:pPr>
        <w:jc w:val="left"/>
        <w:rPr>
          <w:rFonts w:eastAsia="黑体"/>
          <w:b/>
          <w:sz w:val="32"/>
          <w:szCs w:val="32"/>
        </w:rPr>
      </w:pPr>
      <w:r>
        <w:rPr>
          <w:rFonts w:eastAsia="黑体" w:hint="eastAsia"/>
          <w:b/>
          <w:sz w:val="32"/>
          <w:szCs w:val="32"/>
        </w:rPr>
        <w:t>论文</w:t>
      </w:r>
      <w:r>
        <w:rPr>
          <w:rFonts w:eastAsia="黑体" w:hint="eastAsia"/>
          <w:b/>
          <w:sz w:val="32"/>
          <w:szCs w:val="32"/>
        </w:rPr>
        <w:t xml:space="preserve"> </w:t>
      </w:r>
      <w:r>
        <w:rPr>
          <w:rFonts w:eastAsia="黑体" w:hint="eastAsia"/>
          <w:b/>
          <w:sz w:val="32"/>
          <w:szCs w:val="32"/>
        </w:rPr>
        <w:t>提交</w:t>
      </w:r>
      <w:r>
        <w:rPr>
          <w:rFonts w:eastAsia="黑体" w:hint="eastAsia"/>
          <w:b/>
          <w:sz w:val="32"/>
          <w:szCs w:val="32"/>
        </w:rPr>
        <w:t xml:space="preserve"> </w:t>
      </w:r>
      <w:r>
        <w:rPr>
          <w:rFonts w:eastAsia="黑体" w:hint="eastAsia"/>
          <w:b/>
          <w:sz w:val="32"/>
          <w:szCs w:val="32"/>
        </w:rPr>
        <w:t>日期</w:t>
      </w:r>
      <w:r>
        <w:rPr>
          <w:rFonts w:eastAsia="黑体" w:hint="eastAsia"/>
          <w:b/>
          <w:sz w:val="32"/>
          <w:szCs w:val="32"/>
        </w:rPr>
        <w:t xml:space="preserve">:  </w:t>
      </w:r>
      <w:r w:rsidR="000C7950">
        <w:rPr>
          <w:rFonts w:eastAsia="黑体" w:hint="eastAsia"/>
          <w:b/>
          <w:sz w:val="32"/>
          <w:szCs w:val="32"/>
        </w:rPr>
        <w:t>2018</w:t>
      </w:r>
      <w:r w:rsidR="00CD0E88">
        <w:rPr>
          <w:rFonts w:eastAsia="黑体" w:hint="eastAsia"/>
          <w:b/>
          <w:sz w:val="32"/>
          <w:szCs w:val="32"/>
        </w:rPr>
        <w:t>年</w:t>
      </w:r>
      <w:r w:rsidR="00CD0E88" w:rsidRPr="00CD0E88">
        <w:rPr>
          <w:rFonts w:eastAsia="黑体"/>
          <w:b/>
          <w:sz w:val="32"/>
          <w:szCs w:val="32"/>
        </w:rPr>
        <w:t>*</w:t>
      </w:r>
      <w:r w:rsidR="00CD0E88">
        <w:rPr>
          <w:rFonts w:eastAsia="黑体" w:hint="eastAsia"/>
          <w:b/>
          <w:sz w:val="32"/>
          <w:szCs w:val="32"/>
        </w:rPr>
        <w:t>月</w:t>
      </w:r>
    </w:p>
    <w:p w:rsidR="00C4708D" w:rsidRPr="00CD0E88" w:rsidRDefault="00CD0E88" w:rsidP="00CD0E88">
      <w:pPr>
        <w:rPr>
          <w:rFonts w:eastAsia="黑体"/>
          <w:b/>
          <w:sz w:val="32"/>
          <w:szCs w:val="32"/>
        </w:rPr>
      </w:pPr>
      <w:r>
        <w:rPr>
          <w:rFonts w:eastAsia="黑体"/>
          <w:b/>
          <w:sz w:val="32"/>
          <w:szCs w:val="32"/>
        </w:rPr>
        <w:br w:type="page"/>
      </w:r>
    </w:p>
    <w:p w:rsidR="00C4708D" w:rsidRDefault="00CD0E88">
      <w:pPr>
        <w:autoSpaceDE w:val="0"/>
        <w:autoSpaceDN w:val="0"/>
        <w:adjustRightInd w:val="0"/>
        <w:jc w:val="center"/>
        <w:rPr>
          <w:rFonts w:ascii="宋体" w:hAnsi="宋体" w:cs="黑体"/>
          <w:b/>
          <w:kern w:val="0"/>
          <w:sz w:val="32"/>
          <w:szCs w:val="32"/>
        </w:rPr>
      </w:pPr>
      <w:r>
        <w:rPr>
          <w:rFonts w:ascii="宋体" w:hAnsi="宋体" w:cs="黑体"/>
          <w:b/>
          <w:kern w:val="0"/>
          <w:sz w:val="32"/>
          <w:szCs w:val="32"/>
        </w:rPr>
        <w:br w:type="page"/>
      </w:r>
      <w:r w:rsidR="00C4708D">
        <w:rPr>
          <w:rFonts w:ascii="宋体" w:hAnsi="宋体" w:cs="黑体" w:hint="eastAsia"/>
          <w:b/>
          <w:kern w:val="0"/>
          <w:sz w:val="32"/>
          <w:szCs w:val="32"/>
        </w:rPr>
        <w:lastRenderedPageBreak/>
        <w:t>独</w:t>
      </w:r>
      <w:r w:rsidR="00C4708D">
        <w:rPr>
          <w:rFonts w:ascii="宋体" w:hAnsi="宋体" w:cs="黑体"/>
          <w:b/>
          <w:kern w:val="0"/>
          <w:sz w:val="32"/>
          <w:szCs w:val="32"/>
        </w:rPr>
        <w:t xml:space="preserve"> </w:t>
      </w:r>
      <w:r w:rsidR="00C4708D">
        <w:rPr>
          <w:rFonts w:ascii="宋体" w:hAnsi="宋体" w:cs="黑体" w:hint="eastAsia"/>
          <w:b/>
          <w:kern w:val="0"/>
          <w:sz w:val="32"/>
          <w:szCs w:val="32"/>
        </w:rPr>
        <w:t>创</w:t>
      </w:r>
      <w:r w:rsidR="00C4708D">
        <w:rPr>
          <w:rFonts w:ascii="宋体" w:hAnsi="宋体" w:cs="黑体"/>
          <w:b/>
          <w:kern w:val="0"/>
          <w:sz w:val="32"/>
          <w:szCs w:val="32"/>
        </w:rPr>
        <w:t xml:space="preserve"> </w:t>
      </w:r>
      <w:r w:rsidR="00C4708D">
        <w:rPr>
          <w:rFonts w:ascii="宋体" w:hAnsi="宋体" w:cs="黑体" w:hint="eastAsia"/>
          <w:b/>
          <w:kern w:val="0"/>
          <w:sz w:val="32"/>
          <w:szCs w:val="32"/>
        </w:rPr>
        <w:t>性</w:t>
      </w:r>
      <w:r w:rsidR="00C4708D">
        <w:rPr>
          <w:rFonts w:ascii="宋体" w:hAnsi="宋体" w:cs="黑体"/>
          <w:b/>
          <w:kern w:val="0"/>
          <w:sz w:val="32"/>
          <w:szCs w:val="32"/>
        </w:rPr>
        <w:t xml:space="preserve"> </w:t>
      </w:r>
      <w:r w:rsidR="00C4708D">
        <w:rPr>
          <w:rFonts w:ascii="宋体" w:hAnsi="宋体" w:cs="黑体" w:hint="eastAsia"/>
          <w:b/>
          <w:kern w:val="0"/>
          <w:sz w:val="32"/>
          <w:szCs w:val="32"/>
        </w:rPr>
        <w:t>声</w:t>
      </w:r>
      <w:r w:rsidR="00C4708D">
        <w:rPr>
          <w:rFonts w:ascii="宋体" w:hAnsi="宋体" w:cs="黑体"/>
          <w:b/>
          <w:kern w:val="0"/>
          <w:sz w:val="32"/>
          <w:szCs w:val="32"/>
        </w:rPr>
        <w:t xml:space="preserve"> </w:t>
      </w:r>
      <w:r w:rsidR="00C4708D">
        <w:rPr>
          <w:rFonts w:ascii="宋体" w:hAnsi="宋体" w:cs="黑体" w:hint="eastAsia"/>
          <w:b/>
          <w:kern w:val="0"/>
          <w:sz w:val="32"/>
          <w:szCs w:val="32"/>
        </w:rPr>
        <w:t>明</w:t>
      </w:r>
    </w:p>
    <w:p w:rsidR="00C4708D" w:rsidRDefault="00C4708D">
      <w:pPr>
        <w:autoSpaceDE w:val="0"/>
        <w:autoSpaceDN w:val="0"/>
        <w:adjustRightInd w:val="0"/>
        <w:ind w:firstLine="420"/>
        <w:jc w:val="left"/>
        <w:rPr>
          <w:rFonts w:ascii="宋体" w:hAnsi="宋体" w:cs="黑体"/>
          <w:kern w:val="0"/>
        </w:rPr>
      </w:pPr>
      <w:r>
        <w:rPr>
          <w:rFonts w:ascii="宋体" w:hAnsi="宋体" w:cs="黑体" w:hint="eastAsia"/>
          <w:kern w:val="0"/>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rsidR="00C4708D" w:rsidRDefault="00C4708D">
      <w:pPr>
        <w:autoSpaceDE w:val="0"/>
        <w:autoSpaceDN w:val="0"/>
        <w:adjustRightInd w:val="0"/>
        <w:jc w:val="left"/>
        <w:rPr>
          <w:rFonts w:ascii="黑体" w:eastAsia="黑体" w:cs="黑体"/>
          <w:kern w:val="0"/>
        </w:rPr>
      </w:pPr>
    </w:p>
    <w:p w:rsidR="00C4708D" w:rsidRDefault="001A32EF" w:rsidP="001A32EF">
      <w:pPr>
        <w:wordWrap w:val="0"/>
        <w:autoSpaceDE w:val="0"/>
        <w:autoSpaceDN w:val="0"/>
        <w:adjustRightInd w:val="0"/>
        <w:ind w:right="480"/>
        <w:jc w:val="center"/>
        <w:rPr>
          <w:rFonts w:ascii="宋体" w:hAnsi="宋体" w:cs="黑体"/>
          <w:kern w:val="0"/>
          <w:u w:val="single"/>
        </w:rPr>
      </w:pPr>
      <w:r>
        <w:rPr>
          <w:rFonts w:hint="eastAsia"/>
          <w:kern w:val="0"/>
        </w:rPr>
        <w:t xml:space="preserve">                                        </w:t>
      </w:r>
      <w:r w:rsidR="006D5ADA">
        <w:rPr>
          <w:rFonts w:hint="eastAsia"/>
          <w:kern w:val="0"/>
        </w:rPr>
        <w:t xml:space="preserve"> </w:t>
      </w:r>
      <w:r>
        <w:rPr>
          <w:rFonts w:hint="eastAsia"/>
          <w:kern w:val="0"/>
        </w:rPr>
        <w:t xml:space="preserve">   </w:t>
      </w:r>
      <w:r w:rsidR="00C4708D">
        <w:rPr>
          <w:rFonts w:hint="eastAsia"/>
          <w:kern w:val="0"/>
        </w:rPr>
        <w:t>签</w:t>
      </w:r>
      <w:r w:rsidR="00C4708D">
        <w:rPr>
          <w:rFonts w:hint="eastAsia"/>
          <w:kern w:val="0"/>
        </w:rPr>
        <w:t xml:space="preserve">    </w:t>
      </w:r>
      <w:r w:rsidR="00C4708D">
        <w:rPr>
          <w:rFonts w:hint="eastAsia"/>
          <w:kern w:val="0"/>
        </w:rPr>
        <w:t>名：</w:t>
      </w:r>
      <w:r w:rsidR="00C4708D">
        <w:rPr>
          <w:u w:val="single"/>
        </w:rPr>
        <w:t xml:space="preserve">     </w:t>
      </w:r>
      <w:r w:rsidR="00C4708D">
        <w:rPr>
          <w:rFonts w:hint="eastAsia"/>
          <w:u w:val="single"/>
        </w:rPr>
        <w:t xml:space="preserve"> </w:t>
      </w:r>
      <w:r>
        <w:rPr>
          <w:rFonts w:hint="eastAsia"/>
          <w:u w:val="single"/>
        </w:rPr>
        <w:t xml:space="preserve">  </w:t>
      </w:r>
      <w:r w:rsidR="00C4708D">
        <w:rPr>
          <w:u w:val="single"/>
        </w:rPr>
        <w:t xml:space="preserve">   </w:t>
      </w:r>
      <w:r w:rsidR="00C4708D">
        <w:rPr>
          <w:rFonts w:hint="eastAsia"/>
          <w:u w:val="single"/>
        </w:rPr>
        <w:t xml:space="preserve"> </w:t>
      </w:r>
    </w:p>
    <w:p w:rsidR="00C4708D" w:rsidRPr="001A32EF" w:rsidRDefault="00C4708D" w:rsidP="006D5ADA">
      <w:pPr>
        <w:autoSpaceDE w:val="0"/>
        <w:autoSpaceDN w:val="0"/>
        <w:adjustRightInd w:val="0"/>
        <w:ind w:firstLineChars="2200" w:firstLine="5280"/>
        <w:rPr>
          <w:rFonts w:ascii="黑体" w:eastAsia="黑体" w:cs="黑体"/>
          <w:kern w:val="0"/>
          <w:sz w:val="32"/>
          <w:szCs w:val="32"/>
        </w:rPr>
      </w:pPr>
      <w:r>
        <w:rPr>
          <w:rFonts w:hint="eastAsia"/>
          <w:kern w:val="0"/>
        </w:rPr>
        <w:t>日</w:t>
      </w:r>
      <w:r>
        <w:rPr>
          <w:rFonts w:hint="eastAsia"/>
          <w:kern w:val="0"/>
        </w:rPr>
        <w:t xml:space="preserve">    </w:t>
      </w:r>
      <w:r>
        <w:rPr>
          <w:rFonts w:hint="eastAsia"/>
          <w:kern w:val="0"/>
        </w:rPr>
        <w:t>期：</w:t>
      </w:r>
      <w:r w:rsidRPr="001A32EF">
        <w:rPr>
          <w:rFonts w:ascii="宋体" w:hAnsi="宋体" w:cs="黑体" w:hint="eastAsia"/>
          <w:kern w:val="0"/>
        </w:rPr>
        <w:t>201</w:t>
      </w:r>
      <w:r w:rsidR="00CD0E88">
        <w:rPr>
          <w:rFonts w:ascii="宋体" w:hAnsi="宋体" w:cs="黑体" w:hint="eastAsia"/>
          <w:kern w:val="0"/>
        </w:rPr>
        <w:t>7</w:t>
      </w:r>
      <w:r w:rsidRPr="001A32EF">
        <w:rPr>
          <w:rFonts w:ascii="宋体" w:hAnsi="宋体" w:cs="黑体" w:hint="eastAsia"/>
          <w:kern w:val="0"/>
        </w:rPr>
        <w:t>年</w:t>
      </w:r>
      <w:r w:rsidR="001A32EF">
        <w:rPr>
          <w:rFonts w:ascii="宋体" w:hAnsi="宋体" w:cs="黑体" w:hint="eastAsia"/>
          <w:kern w:val="0"/>
        </w:rPr>
        <w:t>*</w:t>
      </w:r>
      <w:r w:rsidRPr="001A32EF">
        <w:rPr>
          <w:rFonts w:ascii="宋体" w:hAnsi="宋体" w:cs="黑体" w:hint="eastAsia"/>
          <w:kern w:val="0"/>
        </w:rPr>
        <w:t>月</w:t>
      </w:r>
      <w:r w:rsidR="001A32EF">
        <w:rPr>
          <w:rFonts w:ascii="宋体" w:hAnsi="宋体" w:cs="黑体" w:hint="eastAsia"/>
          <w:kern w:val="0"/>
        </w:rPr>
        <w:t>*日</w:t>
      </w:r>
    </w:p>
    <w:p w:rsidR="00C4708D" w:rsidRDefault="00C4708D">
      <w:pPr>
        <w:autoSpaceDE w:val="0"/>
        <w:autoSpaceDN w:val="0"/>
        <w:adjustRightInd w:val="0"/>
        <w:rPr>
          <w:rFonts w:ascii="黑体" w:eastAsia="黑体" w:cs="黑体"/>
          <w:kern w:val="0"/>
          <w:sz w:val="32"/>
          <w:szCs w:val="32"/>
        </w:rPr>
      </w:pPr>
    </w:p>
    <w:p w:rsidR="00C4708D" w:rsidRDefault="00C4708D">
      <w:pPr>
        <w:autoSpaceDE w:val="0"/>
        <w:autoSpaceDN w:val="0"/>
        <w:adjustRightInd w:val="0"/>
        <w:rPr>
          <w:rFonts w:ascii="黑体" w:eastAsia="黑体" w:cs="黑体"/>
          <w:kern w:val="0"/>
          <w:sz w:val="32"/>
          <w:szCs w:val="32"/>
        </w:rPr>
      </w:pPr>
    </w:p>
    <w:p w:rsidR="00C4708D" w:rsidRDefault="00C4708D">
      <w:pPr>
        <w:autoSpaceDE w:val="0"/>
        <w:autoSpaceDN w:val="0"/>
        <w:adjustRightInd w:val="0"/>
        <w:rPr>
          <w:rFonts w:ascii="黑体" w:eastAsia="黑体" w:cs="黑体"/>
          <w:kern w:val="0"/>
          <w:sz w:val="32"/>
          <w:szCs w:val="32"/>
        </w:rPr>
      </w:pPr>
    </w:p>
    <w:p w:rsidR="00C4708D" w:rsidRDefault="00C4708D">
      <w:pPr>
        <w:autoSpaceDE w:val="0"/>
        <w:autoSpaceDN w:val="0"/>
        <w:adjustRightInd w:val="0"/>
        <w:jc w:val="center"/>
        <w:rPr>
          <w:rFonts w:ascii="宋体" w:hAnsi="宋体" w:cs="黑体"/>
          <w:b/>
          <w:kern w:val="0"/>
          <w:sz w:val="32"/>
          <w:szCs w:val="32"/>
        </w:rPr>
      </w:pPr>
      <w:r>
        <w:rPr>
          <w:rFonts w:ascii="宋体" w:hAnsi="宋体" w:cs="黑体" w:hint="eastAsia"/>
          <w:b/>
          <w:kern w:val="0"/>
          <w:sz w:val="32"/>
          <w:szCs w:val="32"/>
        </w:rPr>
        <w:t>关于论文使用授权的说明</w:t>
      </w:r>
    </w:p>
    <w:p w:rsidR="00C4708D" w:rsidRDefault="00C4708D">
      <w:pPr>
        <w:autoSpaceDE w:val="0"/>
        <w:autoSpaceDN w:val="0"/>
        <w:adjustRightInd w:val="0"/>
        <w:ind w:firstLine="420"/>
        <w:jc w:val="left"/>
        <w:rPr>
          <w:rFonts w:ascii="宋体" w:hAnsi="宋体" w:cs="黑体"/>
          <w:kern w:val="0"/>
        </w:rPr>
      </w:pPr>
      <w:r>
        <w:rPr>
          <w:rFonts w:ascii="宋体" w:hAnsi="宋体" w:cs="黑体" w:hint="eastAsia"/>
          <w:kern w:val="0"/>
        </w:rPr>
        <w:t>本人完全了解北京工业大学有关保留、使用学位论文的规定，即：学校有权保留送交论文的复印件，允许论文被查阅和借阅；学校可以公布论文的全部或部分内容，可以采用影印、缩印或其他复制手段保存论文。</w:t>
      </w:r>
    </w:p>
    <w:p w:rsidR="00C4708D" w:rsidRDefault="00C4708D">
      <w:pPr>
        <w:autoSpaceDE w:val="0"/>
        <w:autoSpaceDN w:val="0"/>
        <w:adjustRightInd w:val="0"/>
        <w:ind w:firstLineChars="150" w:firstLine="360"/>
        <w:jc w:val="left"/>
        <w:rPr>
          <w:rFonts w:ascii="宋体" w:hAnsi="宋体" w:cs="黑体"/>
          <w:kern w:val="0"/>
        </w:rPr>
      </w:pPr>
      <w:r>
        <w:rPr>
          <w:rFonts w:ascii="宋体" w:hAnsi="宋体" w:cs="黑体" w:hint="eastAsia"/>
          <w:kern w:val="0"/>
        </w:rPr>
        <w:t>（保密的论文在解密后应遵守此规定）</w:t>
      </w:r>
    </w:p>
    <w:p w:rsidR="00C4708D" w:rsidRDefault="00C4708D">
      <w:pPr>
        <w:autoSpaceDE w:val="0"/>
        <w:autoSpaceDN w:val="0"/>
        <w:adjustRightInd w:val="0"/>
        <w:ind w:firstLineChars="150" w:firstLine="360"/>
        <w:jc w:val="left"/>
        <w:rPr>
          <w:rFonts w:ascii="宋体" w:hAnsi="宋体" w:cs="黑体"/>
          <w:kern w:val="0"/>
        </w:rPr>
      </w:pPr>
    </w:p>
    <w:p w:rsidR="00C4708D" w:rsidRDefault="00C4708D" w:rsidP="001A32EF">
      <w:pPr>
        <w:autoSpaceDE w:val="0"/>
        <w:autoSpaceDN w:val="0"/>
        <w:adjustRightInd w:val="0"/>
        <w:rPr>
          <w:kern w:val="0"/>
        </w:rPr>
      </w:pPr>
      <w:r>
        <w:rPr>
          <w:rFonts w:hint="eastAsia"/>
          <w:kern w:val="0"/>
        </w:rPr>
        <w:t>签</w:t>
      </w:r>
      <w:r>
        <w:rPr>
          <w:rFonts w:hint="eastAsia"/>
          <w:kern w:val="0"/>
        </w:rPr>
        <w:t xml:space="preserve">    </w:t>
      </w:r>
      <w:r>
        <w:rPr>
          <w:rFonts w:hint="eastAsia"/>
          <w:kern w:val="0"/>
        </w:rPr>
        <w:t>名：</w:t>
      </w:r>
      <w:r>
        <w:rPr>
          <w:u w:val="single"/>
        </w:rPr>
        <w:t xml:space="preserve">     </w:t>
      </w:r>
      <w:r>
        <w:rPr>
          <w:rFonts w:hint="eastAsia"/>
          <w:u w:val="single"/>
        </w:rPr>
        <w:t xml:space="preserve"> </w:t>
      </w:r>
      <w:r w:rsidR="001A32EF">
        <w:rPr>
          <w:rFonts w:hint="eastAsia"/>
          <w:u w:val="single"/>
        </w:rPr>
        <w:t xml:space="preserve">   </w:t>
      </w:r>
      <w:r>
        <w:rPr>
          <w:u w:val="single"/>
        </w:rPr>
        <w:t xml:space="preserve">   </w:t>
      </w:r>
      <w:r>
        <w:rPr>
          <w:rFonts w:hint="eastAsia"/>
          <w:u w:val="single"/>
        </w:rPr>
        <w:t xml:space="preserve"> </w:t>
      </w:r>
      <w:r w:rsidR="001A32EF" w:rsidRPr="001A32EF">
        <w:rPr>
          <w:rFonts w:hint="eastAsia"/>
        </w:rPr>
        <w:t xml:space="preserve">    </w:t>
      </w:r>
      <w:r w:rsidR="001A32EF">
        <w:rPr>
          <w:rFonts w:hint="eastAsia"/>
        </w:rPr>
        <w:t xml:space="preserve">                 </w:t>
      </w:r>
      <w:r w:rsidR="001A32EF">
        <w:rPr>
          <w:rFonts w:hint="eastAsia"/>
          <w:kern w:val="0"/>
        </w:rPr>
        <w:t>日</w:t>
      </w:r>
      <w:r w:rsidR="001A32EF">
        <w:rPr>
          <w:rFonts w:hint="eastAsia"/>
          <w:kern w:val="0"/>
        </w:rPr>
        <w:t xml:space="preserve">    </w:t>
      </w:r>
      <w:r w:rsidR="001A32EF">
        <w:rPr>
          <w:rFonts w:hint="eastAsia"/>
          <w:kern w:val="0"/>
        </w:rPr>
        <w:t>期：</w:t>
      </w:r>
      <w:r w:rsidR="001A32EF" w:rsidRPr="001A32EF">
        <w:rPr>
          <w:rFonts w:ascii="宋体" w:hAnsi="宋体" w:cs="黑体" w:hint="eastAsia"/>
          <w:kern w:val="0"/>
        </w:rPr>
        <w:t>201</w:t>
      </w:r>
      <w:r w:rsidR="00CD0E88">
        <w:rPr>
          <w:rFonts w:ascii="宋体" w:hAnsi="宋体" w:cs="黑体" w:hint="eastAsia"/>
          <w:kern w:val="0"/>
        </w:rPr>
        <w:t>7</w:t>
      </w:r>
      <w:r w:rsidR="001A32EF" w:rsidRPr="001A32EF">
        <w:rPr>
          <w:rFonts w:ascii="宋体" w:hAnsi="宋体" w:cs="黑体" w:hint="eastAsia"/>
          <w:kern w:val="0"/>
        </w:rPr>
        <w:t>年</w:t>
      </w:r>
      <w:r w:rsidR="001A32EF">
        <w:rPr>
          <w:rFonts w:ascii="宋体" w:hAnsi="宋体" w:cs="黑体" w:hint="eastAsia"/>
          <w:kern w:val="0"/>
        </w:rPr>
        <w:t>*</w:t>
      </w:r>
      <w:r w:rsidR="001A32EF" w:rsidRPr="001A32EF">
        <w:rPr>
          <w:rFonts w:ascii="宋体" w:hAnsi="宋体" w:cs="黑体" w:hint="eastAsia"/>
          <w:kern w:val="0"/>
        </w:rPr>
        <w:t>月</w:t>
      </w:r>
      <w:r w:rsidR="001A32EF">
        <w:rPr>
          <w:rFonts w:ascii="宋体" w:hAnsi="宋体" w:cs="黑体" w:hint="eastAsia"/>
          <w:kern w:val="0"/>
        </w:rPr>
        <w:t>*日</w:t>
      </w:r>
    </w:p>
    <w:p w:rsidR="00C4708D" w:rsidRDefault="00C4708D" w:rsidP="001A32EF">
      <w:pPr>
        <w:autoSpaceDE w:val="0"/>
        <w:autoSpaceDN w:val="0"/>
        <w:adjustRightInd w:val="0"/>
        <w:rPr>
          <w:kern w:val="0"/>
        </w:rPr>
      </w:pPr>
      <w:r>
        <w:rPr>
          <w:rFonts w:hint="eastAsia"/>
          <w:kern w:val="0"/>
        </w:rPr>
        <w:t>导师签名：</w:t>
      </w:r>
      <w:r>
        <w:rPr>
          <w:u w:val="single"/>
        </w:rPr>
        <w:t xml:space="preserve">     </w:t>
      </w:r>
      <w:r w:rsidR="001A32EF">
        <w:rPr>
          <w:rFonts w:hint="eastAsia"/>
          <w:u w:val="single"/>
        </w:rPr>
        <w:t xml:space="preserve">   </w:t>
      </w:r>
      <w:r>
        <w:rPr>
          <w:u w:val="single"/>
        </w:rPr>
        <w:t xml:space="preserve">   </w:t>
      </w:r>
      <w:r>
        <w:rPr>
          <w:rFonts w:hint="eastAsia"/>
          <w:u w:val="single"/>
        </w:rPr>
        <w:t xml:space="preserve">  </w:t>
      </w:r>
      <w:r w:rsidR="001A32EF" w:rsidRPr="001A32EF">
        <w:rPr>
          <w:rFonts w:hint="eastAsia"/>
        </w:rPr>
        <w:t xml:space="preserve">    </w:t>
      </w:r>
      <w:r w:rsidR="001A32EF">
        <w:rPr>
          <w:rFonts w:hint="eastAsia"/>
        </w:rPr>
        <w:t xml:space="preserve">                 </w:t>
      </w:r>
      <w:r w:rsidR="001A32EF">
        <w:rPr>
          <w:rFonts w:hint="eastAsia"/>
          <w:kern w:val="0"/>
        </w:rPr>
        <w:t>日</w:t>
      </w:r>
      <w:r w:rsidR="001A32EF">
        <w:rPr>
          <w:rFonts w:hint="eastAsia"/>
          <w:kern w:val="0"/>
        </w:rPr>
        <w:t xml:space="preserve">    </w:t>
      </w:r>
      <w:r w:rsidR="001A32EF">
        <w:rPr>
          <w:rFonts w:hint="eastAsia"/>
          <w:kern w:val="0"/>
        </w:rPr>
        <w:t>期：</w:t>
      </w:r>
      <w:r w:rsidR="001A32EF" w:rsidRPr="001A32EF">
        <w:rPr>
          <w:rFonts w:ascii="宋体" w:hAnsi="宋体" w:cs="黑体" w:hint="eastAsia"/>
          <w:kern w:val="0"/>
        </w:rPr>
        <w:t>201</w:t>
      </w:r>
      <w:r w:rsidR="00CD0E88">
        <w:rPr>
          <w:rFonts w:ascii="宋体" w:hAnsi="宋体" w:cs="黑体" w:hint="eastAsia"/>
          <w:kern w:val="0"/>
        </w:rPr>
        <w:t>7</w:t>
      </w:r>
      <w:r w:rsidR="001A32EF" w:rsidRPr="001A32EF">
        <w:rPr>
          <w:rFonts w:ascii="宋体" w:hAnsi="宋体" w:cs="黑体" w:hint="eastAsia"/>
          <w:kern w:val="0"/>
        </w:rPr>
        <w:t>年</w:t>
      </w:r>
      <w:r w:rsidR="001A32EF">
        <w:rPr>
          <w:rFonts w:ascii="宋体" w:hAnsi="宋体" w:cs="黑体" w:hint="eastAsia"/>
          <w:kern w:val="0"/>
        </w:rPr>
        <w:t>*</w:t>
      </w:r>
      <w:r w:rsidR="001A32EF" w:rsidRPr="001A32EF">
        <w:rPr>
          <w:rFonts w:ascii="宋体" w:hAnsi="宋体" w:cs="黑体" w:hint="eastAsia"/>
          <w:kern w:val="0"/>
        </w:rPr>
        <w:t>月</w:t>
      </w:r>
      <w:r w:rsidR="001A32EF">
        <w:rPr>
          <w:rFonts w:ascii="宋体" w:hAnsi="宋体" w:cs="黑体" w:hint="eastAsia"/>
          <w:kern w:val="0"/>
        </w:rPr>
        <w:t>*日</w:t>
      </w:r>
    </w:p>
    <w:p w:rsidR="00C4708D" w:rsidRDefault="00C4708D">
      <w:pPr>
        <w:autoSpaceDE w:val="0"/>
        <w:autoSpaceDN w:val="0"/>
        <w:adjustRightInd w:val="0"/>
        <w:ind w:firstLineChars="2450" w:firstLine="5880"/>
        <w:rPr>
          <w:kern w:val="0"/>
        </w:rPr>
      </w:pPr>
    </w:p>
    <w:p w:rsidR="00C4708D" w:rsidRDefault="00C4708D">
      <w:pPr>
        <w:pStyle w:val="af2"/>
        <w:spacing w:before="120" w:after="120" w:line="312" w:lineRule="auto"/>
        <w:ind w:firstLine="480"/>
        <w:rPr>
          <w:rFonts w:ascii="Times New Roman" w:hAnsi="Times New Roman"/>
          <w:sz w:val="24"/>
        </w:rPr>
      </w:pPr>
    </w:p>
    <w:p w:rsidR="00C4708D" w:rsidRDefault="00CD0E88">
      <w:pPr>
        <w:pStyle w:val="af2"/>
        <w:spacing w:before="120" w:after="120" w:line="312" w:lineRule="auto"/>
        <w:ind w:firstLine="480"/>
        <w:rPr>
          <w:rFonts w:ascii="Times New Roman" w:hAnsi="Times New Roman"/>
          <w:sz w:val="24"/>
        </w:rPr>
      </w:pPr>
      <w:r>
        <w:rPr>
          <w:rFonts w:ascii="Times New Roman" w:hAnsi="Times New Roman"/>
          <w:sz w:val="24"/>
        </w:rPr>
        <w:br w:type="page"/>
      </w:r>
    </w:p>
    <w:p w:rsidR="00C4708D" w:rsidRDefault="00C4708D">
      <w:pPr>
        <w:pStyle w:val="af2"/>
        <w:spacing w:before="120" w:after="120" w:line="312" w:lineRule="auto"/>
        <w:ind w:firstLine="480"/>
        <w:rPr>
          <w:rFonts w:ascii="Times New Roman" w:hAnsi="Times New Roman"/>
          <w:sz w:val="24"/>
        </w:rPr>
      </w:pPr>
    </w:p>
    <w:p w:rsidR="00C4708D" w:rsidRDefault="00C4708D">
      <w:pPr>
        <w:autoSpaceDE w:val="0"/>
        <w:autoSpaceDN w:val="0"/>
        <w:adjustRightInd w:val="0"/>
        <w:jc w:val="center"/>
        <w:rPr>
          <w:kern w:val="0"/>
        </w:rPr>
        <w:sectPr w:rsidR="00C4708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pgNumType w:fmt="upperRoman" w:start="1"/>
          <w:cols w:space="720"/>
          <w:docGrid w:linePitch="312"/>
        </w:sectPr>
      </w:pPr>
    </w:p>
    <w:p w:rsidR="00C4708D" w:rsidRDefault="00C4708D">
      <w:pPr>
        <w:pStyle w:val="10505"/>
        <w:numPr>
          <w:ilvl w:val="0"/>
          <w:numId w:val="0"/>
        </w:numPr>
        <w:tabs>
          <w:tab w:val="left" w:pos="432"/>
        </w:tabs>
        <w:spacing w:before="120" w:after="120"/>
        <w:rPr>
          <w:rFonts w:hAnsi="宋体"/>
          <w:sz w:val="32"/>
          <w:szCs w:val="32"/>
        </w:rPr>
      </w:pPr>
      <w:bookmarkStart w:id="0" w:name="_Toc322527273"/>
      <w:bookmarkStart w:id="1" w:name="_Toc481359651"/>
      <w:bookmarkStart w:id="2" w:name="_Toc490218664"/>
      <w:r>
        <w:rPr>
          <w:rFonts w:hAnsi="宋体" w:hint="eastAsia"/>
          <w:sz w:val="32"/>
          <w:szCs w:val="32"/>
        </w:rPr>
        <w:lastRenderedPageBreak/>
        <w:t>摘</w:t>
      </w:r>
      <w:r w:rsidR="001A32EF">
        <w:rPr>
          <w:rFonts w:hAnsi="宋体" w:hint="eastAsia"/>
          <w:sz w:val="32"/>
          <w:szCs w:val="32"/>
        </w:rPr>
        <w:t xml:space="preserve"> </w:t>
      </w:r>
      <w:r>
        <w:rPr>
          <w:rFonts w:hAnsi="宋体" w:hint="eastAsia"/>
          <w:sz w:val="32"/>
          <w:szCs w:val="32"/>
        </w:rPr>
        <w:t>要</w:t>
      </w:r>
      <w:bookmarkEnd w:id="0"/>
      <w:bookmarkEnd w:id="1"/>
      <w:bookmarkEnd w:id="2"/>
    </w:p>
    <w:p w:rsidR="00730B2D" w:rsidRDefault="000C7950" w:rsidP="000C7950">
      <w:pPr>
        <w:spacing w:line="312" w:lineRule="auto"/>
        <w:ind w:firstLineChars="200" w:firstLine="480"/>
      </w:pPr>
      <w:r>
        <w:rPr>
          <w:rFonts w:hint="eastAsia"/>
        </w:rPr>
        <w:t>随着人工</w:t>
      </w:r>
      <w:r>
        <w:t>智能</w:t>
      </w:r>
      <w:r>
        <w:rPr>
          <w:rFonts w:hint="eastAsia"/>
        </w:rPr>
        <w:t>（</w:t>
      </w:r>
      <w:r>
        <w:rPr>
          <w:rFonts w:hint="eastAsia"/>
        </w:rPr>
        <w:t>Artificial</w:t>
      </w:r>
      <w:r>
        <w:t xml:space="preserve"> Intelligent</w:t>
      </w:r>
      <w:r>
        <w:t>）越来越受大众关注</w:t>
      </w:r>
      <w:r>
        <w:rPr>
          <w:rFonts w:hint="eastAsia"/>
        </w:rPr>
        <w:t>，将机器</w:t>
      </w:r>
      <w:r>
        <w:t>智能化</w:t>
      </w:r>
      <w:r>
        <w:rPr>
          <w:rFonts w:hint="eastAsia"/>
        </w:rPr>
        <w:t>已</w:t>
      </w:r>
      <w:r>
        <w:t>成为</w:t>
      </w:r>
      <w:r>
        <w:rPr>
          <w:rFonts w:hint="eastAsia"/>
        </w:rPr>
        <w:t>最</w:t>
      </w:r>
      <w:r>
        <w:t>终目标</w:t>
      </w:r>
      <w:r>
        <w:rPr>
          <w:rFonts w:hint="eastAsia"/>
        </w:rPr>
        <w:t>。</w:t>
      </w:r>
      <w:r>
        <w:t>其中，智能车辆（</w:t>
      </w:r>
      <w:r>
        <w:rPr>
          <w:rFonts w:hint="eastAsia"/>
        </w:rPr>
        <w:t>Intelligent</w:t>
      </w:r>
      <w:r>
        <w:t xml:space="preserve"> vehicle</w:t>
      </w:r>
      <w:r>
        <w:t>）</w:t>
      </w:r>
      <w:r>
        <w:rPr>
          <w:rFonts w:hint="eastAsia"/>
        </w:rPr>
        <w:t>在近年</w:t>
      </w:r>
      <w:r>
        <w:t>来成为各国在智能交通中潜心研究的一个重要领域，</w:t>
      </w:r>
      <w:r w:rsidRPr="000C7950">
        <w:rPr>
          <w:rFonts w:hint="eastAsia"/>
        </w:rPr>
        <w:t>其中，基于视觉的结构化道路环境识别研究成为研究的重点。结构化道路环境的检测与识别的一个主要方面就是对路面中的车道线进行检测与识别，确定车道的边界与类型，为智能车辆提供保持车道行驶和变换车道行驶必须的车道信息，使智能车辆能实现平稳、安全的自动驾驶。</w:t>
      </w:r>
    </w:p>
    <w:p w:rsidR="000C7950" w:rsidRDefault="000C7950" w:rsidP="000C7950">
      <w:pPr>
        <w:spacing w:line="312" w:lineRule="auto"/>
        <w:ind w:firstLineChars="200" w:firstLine="480"/>
        <w:rPr>
          <w:rFonts w:ascii="宋体" w:hAnsi="宋体"/>
          <w:szCs w:val="21"/>
        </w:rPr>
      </w:pPr>
      <w:r>
        <w:rPr>
          <w:rFonts w:hint="eastAsia"/>
        </w:rPr>
        <w:t>无论是</w:t>
      </w:r>
      <w:r>
        <w:t>通过红外识别，图像识别还是最终的机器学习，</w:t>
      </w:r>
      <w:r>
        <w:rPr>
          <w:rFonts w:hint="eastAsia"/>
        </w:rPr>
        <w:t>智能</w:t>
      </w:r>
      <w:r>
        <w:t>车辆的</w:t>
      </w:r>
      <w:r w:rsidR="00F8082A">
        <w:rPr>
          <w:rFonts w:hint="eastAsia"/>
        </w:rPr>
        <w:t>首要</w:t>
      </w:r>
      <w:r w:rsidR="00F8082A">
        <w:t>关键都是为了让车辆能够准确的识别出车道线，只有</w:t>
      </w:r>
      <w:r w:rsidR="00F8082A">
        <w:rPr>
          <w:rFonts w:hint="eastAsia"/>
        </w:rPr>
        <w:t>准确</w:t>
      </w:r>
      <w:r w:rsidR="00F8082A">
        <w:t>识别出车道线</w:t>
      </w:r>
      <w:r w:rsidR="00F8082A">
        <w:rPr>
          <w:rFonts w:hint="eastAsia"/>
        </w:rPr>
        <w:t>，</w:t>
      </w:r>
      <w:r w:rsidR="00F8082A">
        <w:t>车辆才能根据车道线信息来进行下一步控制的判断。本课题</w:t>
      </w:r>
      <w:r w:rsidR="00F8082A">
        <w:rPr>
          <w:rFonts w:hint="eastAsia"/>
        </w:rPr>
        <w:t>以</w:t>
      </w:r>
      <w:r w:rsidR="00F8082A">
        <w:t>智能车辆中的车道线</w:t>
      </w:r>
      <w:r w:rsidR="000E08B3">
        <w:rPr>
          <w:rFonts w:hint="eastAsia"/>
        </w:rPr>
        <w:t>识别</w:t>
      </w:r>
      <w:r w:rsidR="00946024">
        <w:rPr>
          <w:rFonts w:hint="eastAsia"/>
        </w:rPr>
        <w:t>和</w:t>
      </w:r>
      <w:r w:rsidR="00946024">
        <w:t>智能车辆</w:t>
      </w:r>
      <w:r w:rsidR="00946024">
        <w:rPr>
          <w:rFonts w:hint="eastAsia"/>
        </w:rPr>
        <w:t>的</w:t>
      </w:r>
      <w:r w:rsidR="00946024">
        <w:t>自动驾驶</w:t>
      </w:r>
      <w:r w:rsidR="000E08B3">
        <w:t>为背景，主要针对卷积神经网络在车道线识别</w:t>
      </w:r>
      <w:r w:rsidR="000E08B3">
        <w:rPr>
          <w:rFonts w:hint="eastAsia"/>
        </w:rPr>
        <w:t>中</w:t>
      </w:r>
      <w:r w:rsidR="000E08B3">
        <w:t>的应用进行设计，</w:t>
      </w:r>
      <w:r w:rsidR="00946024">
        <w:rPr>
          <w:rFonts w:ascii="宋体" w:hAnsi="宋体" w:hint="eastAsia"/>
          <w:szCs w:val="21"/>
        </w:rPr>
        <w:t>实现智能车辆稳定实时的对道路结构进行识别为目标，提出了一种基于Hough变换和卷积神经网络的道路识别方法。</w:t>
      </w:r>
    </w:p>
    <w:p w:rsidR="00946024" w:rsidRDefault="00946024" w:rsidP="000C7950">
      <w:pPr>
        <w:spacing w:line="312" w:lineRule="auto"/>
        <w:ind w:firstLineChars="200" w:firstLine="480"/>
        <w:rPr>
          <w:rFonts w:ascii="宋体" w:hAnsi="宋体"/>
          <w:szCs w:val="21"/>
        </w:rPr>
      </w:pPr>
      <w:r>
        <w:rPr>
          <w:rFonts w:ascii="宋体" w:hAnsi="宋体" w:hint="eastAsia"/>
          <w:szCs w:val="21"/>
        </w:rPr>
        <w:t>本课题</w:t>
      </w:r>
      <w:r>
        <w:rPr>
          <w:rFonts w:ascii="宋体" w:hAnsi="宋体"/>
          <w:szCs w:val="21"/>
        </w:rPr>
        <w:t>设计的道路识别方法主要分为图像预处理，图像分类，车辆控制。因</w:t>
      </w:r>
      <w:r>
        <w:rPr>
          <w:rFonts w:ascii="宋体" w:hAnsi="宋体" w:hint="eastAsia"/>
          <w:szCs w:val="21"/>
        </w:rPr>
        <w:t>道路</w:t>
      </w:r>
      <w:r>
        <w:rPr>
          <w:rFonts w:ascii="宋体" w:hAnsi="宋体"/>
          <w:szCs w:val="21"/>
        </w:rPr>
        <w:t>环境</w:t>
      </w:r>
      <w:r>
        <w:rPr>
          <w:rFonts w:ascii="宋体" w:hAnsi="宋体" w:hint="eastAsia"/>
          <w:szCs w:val="21"/>
        </w:rPr>
        <w:t>易</w:t>
      </w:r>
      <w:r>
        <w:rPr>
          <w:rFonts w:ascii="宋体" w:hAnsi="宋体"/>
          <w:szCs w:val="21"/>
        </w:rPr>
        <w:t>受天气，光照</w:t>
      </w:r>
      <w:r>
        <w:rPr>
          <w:rFonts w:ascii="宋体" w:hAnsi="宋体" w:hint="eastAsia"/>
          <w:szCs w:val="21"/>
        </w:rPr>
        <w:t>等</w:t>
      </w:r>
      <w:r>
        <w:rPr>
          <w:rFonts w:ascii="宋体" w:hAnsi="宋体"/>
          <w:szCs w:val="21"/>
        </w:rPr>
        <w:t>影响，所以提取的道路的图像会由于天气光照的不同而</w:t>
      </w:r>
      <w:r>
        <w:rPr>
          <w:rFonts w:ascii="宋体" w:hAnsi="宋体" w:hint="eastAsia"/>
          <w:szCs w:val="21"/>
        </w:rPr>
        <w:t>产生</w:t>
      </w:r>
      <w:r>
        <w:rPr>
          <w:rFonts w:ascii="宋体" w:hAnsi="宋体"/>
          <w:szCs w:val="21"/>
        </w:rPr>
        <w:t>一定的噪声，为了让</w:t>
      </w:r>
      <w:r>
        <w:rPr>
          <w:rFonts w:ascii="宋体" w:hAnsi="宋体" w:hint="eastAsia"/>
          <w:szCs w:val="21"/>
        </w:rPr>
        <w:t>卷积</w:t>
      </w:r>
      <w:r>
        <w:rPr>
          <w:rFonts w:ascii="宋体" w:hAnsi="宋体"/>
          <w:szCs w:val="21"/>
        </w:rPr>
        <w:t>神经网络能更好的识别到图像中的车道线，本课题首先</w:t>
      </w:r>
      <w:r>
        <w:rPr>
          <w:rFonts w:ascii="宋体" w:hAnsi="宋体" w:hint="eastAsia"/>
          <w:szCs w:val="21"/>
        </w:rPr>
        <w:t>通过</w:t>
      </w:r>
      <w:r>
        <w:rPr>
          <w:rFonts w:ascii="宋体" w:hAnsi="宋体"/>
          <w:szCs w:val="21"/>
        </w:rPr>
        <w:t>图像的预处理将图像进行去噪，直线的提取。然后</w:t>
      </w:r>
      <w:r>
        <w:rPr>
          <w:rFonts w:ascii="宋体" w:hAnsi="宋体" w:hint="eastAsia"/>
          <w:szCs w:val="21"/>
        </w:rPr>
        <w:t>，</w:t>
      </w:r>
      <w:r>
        <w:rPr>
          <w:rFonts w:ascii="宋体" w:hAnsi="宋体"/>
          <w:szCs w:val="21"/>
        </w:rPr>
        <w:t>针对处理后的图像</w:t>
      </w:r>
      <w:r>
        <w:rPr>
          <w:rFonts w:ascii="宋体" w:hAnsi="宋体" w:hint="eastAsia"/>
          <w:szCs w:val="21"/>
        </w:rPr>
        <w:t>，构建</w:t>
      </w:r>
      <w:r>
        <w:rPr>
          <w:rFonts w:ascii="宋体" w:hAnsi="宋体"/>
          <w:szCs w:val="21"/>
        </w:rPr>
        <w:t>出卷积神经网络对原始图像进行训练，达到机器能正确将</w:t>
      </w:r>
      <w:r>
        <w:rPr>
          <w:rFonts w:ascii="宋体" w:hAnsi="宋体" w:hint="eastAsia"/>
          <w:szCs w:val="21"/>
        </w:rPr>
        <w:t>车道线</w:t>
      </w:r>
      <w:r>
        <w:rPr>
          <w:rFonts w:ascii="宋体" w:hAnsi="宋体"/>
          <w:szCs w:val="21"/>
        </w:rPr>
        <w:t>提取并且进行</w:t>
      </w:r>
      <w:r>
        <w:rPr>
          <w:rFonts w:ascii="宋体" w:hAnsi="宋体" w:hint="eastAsia"/>
          <w:szCs w:val="21"/>
        </w:rPr>
        <w:t>正确</w:t>
      </w:r>
      <w:r>
        <w:rPr>
          <w:rFonts w:ascii="宋体" w:hAnsi="宋体"/>
          <w:szCs w:val="21"/>
        </w:rPr>
        <w:t>的分类</w:t>
      </w:r>
      <w:r>
        <w:rPr>
          <w:rFonts w:ascii="宋体" w:hAnsi="宋体" w:hint="eastAsia"/>
          <w:szCs w:val="21"/>
        </w:rPr>
        <w:t>。</w:t>
      </w:r>
      <w:r>
        <w:rPr>
          <w:rFonts w:ascii="宋体" w:hAnsi="宋体"/>
          <w:szCs w:val="21"/>
        </w:rPr>
        <w:t>最后</w:t>
      </w:r>
      <w:r>
        <w:rPr>
          <w:rFonts w:ascii="宋体" w:hAnsi="宋体" w:hint="eastAsia"/>
          <w:szCs w:val="21"/>
        </w:rPr>
        <w:t>，</w:t>
      </w:r>
      <w:r w:rsidR="00C204DB">
        <w:rPr>
          <w:rFonts w:ascii="宋体" w:hAnsi="宋体" w:hint="eastAsia"/>
          <w:szCs w:val="21"/>
        </w:rPr>
        <w:t>结合</w:t>
      </w:r>
      <w:r w:rsidR="00C204DB">
        <w:rPr>
          <w:rFonts w:ascii="宋体" w:hAnsi="宋体"/>
          <w:szCs w:val="21"/>
        </w:rPr>
        <w:t>分类的结果和强化学习来进行车辆的控制。</w:t>
      </w:r>
    </w:p>
    <w:p w:rsidR="00C204DB" w:rsidRPr="00C204DB" w:rsidRDefault="00C204DB" w:rsidP="000C7950">
      <w:pPr>
        <w:spacing w:line="312" w:lineRule="auto"/>
        <w:ind w:firstLineChars="200" w:firstLine="480"/>
      </w:pPr>
      <w:r>
        <w:rPr>
          <w:rFonts w:ascii="宋体" w:hAnsi="宋体"/>
          <w:szCs w:val="21"/>
        </w:rPr>
        <w:t>………</w:t>
      </w:r>
    </w:p>
    <w:p w:rsidR="00974694" w:rsidRDefault="00427BB3" w:rsidP="00974694">
      <w:pPr>
        <w:spacing w:line="312" w:lineRule="auto"/>
        <w:jc w:val="left"/>
        <w:rPr>
          <w:rFonts w:hAnsi="宋体"/>
        </w:rPr>
      </w:pPr>
      <w:r w:rsidRPr="00427BB3">
        <w:rPr>
          <w:rFonts w:ascii="黑体" w:eastAsia="黑体" w:hAnsi="宋体" w:hint="eastAsia"/>
        </w:rPr>
        <w:t>关键词</w:t>
      </w:r>
      <w:r>
        <w:rPr>
          <w:rFonts w:hAnsi="宋体" w:hint="eastAsia"/>
          <w:szCs w:val="21"/>
        </w:rPr>
        <w:t>：</w:t>
      </w:r>
      <w:r w:rsidR="00C204DB">
        <w:rPr>
          <w:rFonts w:hAnsi="宋体" w:hint="eastAsia"/>
        </w:rPr>
        <w:t>机器</w:t>
      </w:r>
      <w:r w:rsidR="00C204DB">
        <w:rPr>
          <w:rFonts w:hAnsi="宋体"/>
        </w:rPr>
        <w:t>视觉</w:t>
      </w:r>
      <w:r w:rsidR="00C204DB">
        <w:rPr>
          <w:rFonts w:hAnsi="宋体" w:hint="eastAsia"/>
        </w:rPr>
        <w:t>；</w:t>
      </w:r>
      <w:r w:rsidR="00C204DB">
        <w:rPr>
          <w:rFonts w:hAnsi="宋体"/>
        </w:rPr>
        <w:t>图像处理；机器学习；卷积神经网络；</w:t>
      </w:r>
      <w:r w:rsidR="00C204DB">
        <w:rPr>
          <w:rFonts w:hAnsi="宋体" w:hint="eastAsia"/>
        </w:rPr>
        <w:t>强化</w:t>
      </w:r>
      <w:r w:rsidR="00C204DB">
        <w:rPr>
          <w:rFonts w:hAnsi="宋体"/>
        </w:rPr>
        <w:t>学习；</w:t>
      </w:r>
      <w:r w:rsidR="00C204DB">
        <w:rPr>
          <w:rFonts w:hAnsi="宋体"/>
        </w:rPr>
        <w:t xml:space="preserve"> </w:t>
      </w:r>
    </w:p>
    <w:p w:rsidR="00B110BD" w:rsidRPr="00AC12C3" w:rsidRDefault="00F71B58" w:rsidP="00AC12C3">
      <w:pPr>
        <w:spacing w:line="576" w:lineRule="auto"/>
        <w:jc w:val="center"/>
        <w:sectPr w:rsidR="00B110BD" w:rsidRPr="00AC12C3">
          <w:headerReference w:type="even" r:id="rId15"/>
          <w:headerReference w:type="default" r:id="rId16"/>
          <w:footerReference w:type="even" r:id="rId17"/>
          <w:footerReference w:type="default" r:id="rId18"/>
          <w:headerReference w:type="first" r:id="rId19"/>
          <w:footerReference w:type="first" r:id="rId20"/>
          <w:pgSz w:w="11906" w:h="16838"/>
          <w:pgMar w:top="1440" w:right="1797" w:bottom="1440" w:left="1797" w:header="851" w:footer="992" w:gutter="0"/>
          <w:pgNumType w:fmt="upperRoman" w:start="1"/>
          <w:cols w:space="720"/>
          <w:docGrid w:linePitch="312"/>
        </w:sectPr>
      </w:pPr>
      <w:r>
        <w:br w:type="page"/>
      </w:r>
      <w:bookmarkStart w:id="3" w:name="_Toc322527274"/>
      <w:r w:rsidR="00C4708D" w:rsidRPr="0016456F">
        <w:rPr>
          <w:rFonts w:ascii="黑体" w:eastAsia="黑体" w:hAnsi="黑体"/>
          <w:sz w:val="32"/>
          <w:szCs w:val="32"/>
        </w:rPr>
        <w:lastRenderedPageBreak/>
        <w:t>Abstra</w:t>
      </w:r>
      <w:bookmarkEnd w:id="3"/>
      <w:r w:rsidR="00AC12C3">
        <w:rPr>
          <w:rFonts w:ascii="黑体" w:eastAsia="黑体" w:hAnsi="黑体"/>
          <w:sz w:val="32"/>
          <w:szCs w:val="32"/>
        </w:rPr>
        <w:t>ct</w:t>
      </w:r>
    </w:p>
    <w:p w:rsidR="001F7350" w:rsidRDefault="001F7350" w:rsidP="00C204DB">
      <w:pPr>
        <w:pStyle w:val="11"/>
        <w:tabs>
          <w:tab w:val="right" w:leader="dot" w:pos="8302"/>
        </w:tabs>
        <w:spacing w:before="120" w:after="120"/>
      </w:pPr>
    </w:p>
    <w:sdt>
      <w:sdtPr>
        <w:rPr>
          <w:rFonts w:ascii="Times New Roman" w:hAnsi="Times New Roman"/>
          <w:b w:val="0"/>
          <w:bCs w:val="0"/>
          <w:color w:val="auto"/>
          <w:kern w:val="2"/>
          <w:sz w:val="24"/>
          <w:szCs w:val="24"/>
          <w:lang w:val="zh-CN"/>
        </w:rPr>
        <w:id w:val="1374038990"/>
        <w:docPartObj>
          <w:docPartGallery w:val="Table of Contents"/>
          <w:docPartUnique/>
        </w:docPartObj>
      </w:sdtPr>
      <w:sdtContent>
        <w:p w:rsidR="00AC12C3" w:rsidRDefault="00AC12C3">
          <w:pPr>
            <w:pStyle w:val="TOC"/>
            <w:spacing w:before="120" w:after="120"/>
          </w:pPr>
          <w:r>
            <w:rPr>
              <w:lang w:val="zh-CN"/>
            </w:rPr>
            <w:t>目录</w:t>
          </w:r>
        </w:p>
        <w:p w:rsidR="00C34FA5" w:rsidRDefault="00AC12C3">
          <w:pPr>
            <w:pStyle w:val="11"/>
            <w:tabs>
              <w:tab w:val="right" w:leader="dot" w:pos="8302"/>
            </w:tabs>
            <w:spacing w:before="120" w:after="12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90218664" w:history="1">
            <w:r w:rsidR="00C34FA5" w:rsidRPr="00C53A43">
              <w:rPr>
                <w:rStyle w:val="af0"/>
                <w:rFonts w:hAnsi="宋体"/>
                <w:noProof/>
              </w:rPr>
              <w:t>摘 要</w:t>
            </w:r>
            <w:r w:rsidR="00C34FA5">
              <w:rPr>
                <w:noProof/>
                <w:webHidden/>
              </w:rPr>
              <w:tab/>
            </w:r>
            <w:r w:rsidR="00C34FA5">
              <w:rPr>
                <w:noProof/>
                <w:webHidden/>
              </w:rPr>
              <w:fldChar w:fldCharType="begin"/>
            </w:r>
            <w:r w:rsidR="00C34FA5">
              <w:rPr>
                <w:noProof/>
                <w:webHidden/>
              </w:rPr>
              <w:instrText xml:space="preserve"> PAGEREF _Toc490218664 \h </w:instrText>
            </w:r>
            <w:r w:rsidR="00C34FA5">
              <w:rPr>
                <w:noProof/>
                <w:webHidden/>
              </w:rPr>
            </w:r>
            <w:r w:rsidR="00C34FA5">
              <w:rPr>
                <w:noProof/>
                <w:webHidden/>
              </w:rPr>
              <w:fldChar w:fldCharType="separate"/>
            </w:r>
            <w:r w:rsidR="00C34FA5">
              <w:rPr>
                <w:noProof/>
                <w:webHidden/>
              </w:rPr>
              <w:t>I</w:t>
            </w:r>
            <w:r w:rsidR="00C34FA5">
              <w:rPr>
                <w:noProof/>
                <w:webHidden/>
              </w:rPr>
              <w:fldChar w:fldCharType="end"/>
            </w:r>
          </w:hyperlink>
        </w:p>
        <w:p w:rsidR="00C34FA5" w:rsidRDefault="00F939E4">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665" w:history="1">
            <w:r w:rsidR="00C34FA5" w:rsidRPr="00C53A43">
              <w:rPr>
                <w:rStyle w:val="af0"/>
                <w:noProof/>
              </w:rPr>
              <w:t>第1章</w:t>
            </w:r>
            <w:r w:rsidR="00C34FA5">
              <w:rPr>
                <w:rFonts w:asciiTheme="minorHAnsi" w:eastAsiaTheme="minorEastAsia" w:hAnsiTheme="minorHAnsi" w:cstheme="minorBidi"/>
                <w:noProof/>
                <w:sz w:val="21"/>
                <w:szCs w:val="22"/>
              </w:rPr>
              <w:tab/>
            </w:r>
            <w:r w:rsidR="00C34FA5" w:rsidRPr="00C53A43">
              <w:rPr>
                <w:rStyle w:val="af0"/>
                <w:noProof/>
              </w:rPr>
              <w:t>绪 论</w:t>
            </w:r>
            <w:r w:rsidR="00C34FA5">
              <w:rPr>
                <w:noProof/>
                <w:webHidden/>
              </w:rPr>
              <w:tab/>
            </w:r>
            <w:r w:rsidR="00C34FA5">
              <w:rPr>
                <w:noProof/>
                <w:webHidden/>
              </w:rPr>
              <w:fldChar w:fldCharType="begin"/>
            </w:r>
            <w:r w:rsidR="00C34FA5">
              <w:rPr>
                <w:noProof/>
                <w:webHidden/>
              </w:rPr>
              <w:instrText xml:space="preserve"> PAGEREF _Toc490218665 \h </w:instrText>
            </w:r>
            <w:r w:rsidR="00C34FA5">
              <w:rPr>
                <w:noProof/>
                <w:webHidden/>
              </w:rPr>
            </w:r>
            <w:r w:rsidR="00C34FA5">
              <w:rPr>
                <w:noProof/>
                <w:webHidden/>
              </w:rPr>
              <w:fldChar w:fldCharType="separate"/>
            </w:r>
            <w:r w:rsidR="00C34FA5">
              <w:rPr>
                <w:noProof/>
                <w:webHidden/>
              </w:rPr>
              <w:t>3</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66" w:history="1">
            <w:r w:rsidR="00C34FA5" w:rsidRPr="00C53A43">
              <w:rPr>
                <w:rStyle w:val="af0"/>
                <w:rFonts w:ascii="黑体"/>
                <w:noProof/>
              </w:rPr>
              <w:t>1.1</w:t>
            </w:r>
            <w:r w:rsidR="00C34FA5">
              <w:rPr>
                <w:rFonts w:asciiTheme="minorHAnsi" w:eastAsiaTheme="minorEastAsia" w:hAnsiTheme="minorHAnsi" w:cstheme="minorBidi"/>
                <w:noProof/>
                <w:sz w:val="21"/>
                <w:szCs w:val="22"/>
              </w:rPr>
              <w:tab/>
            </w:r>
            <w:r w:rsidR="00C34FA5" w:rsidRPr="00C53A43">
              <w:rPr>
                <w:rStyle w:val="af0"/>
                <w:rFonts w:ascii="黑体"/>
                <w:noProof/>
              </w:rPr>
              <w:t>课题研究背景及意义</w:t>
            </w:r>
            <w:r w:rsidR="00C34FA5">
              <w:rPr>
                <w:noProof/>
                <w:webHidden/>
              </w:rPr>
              <w:tab/>
            </w:r>
            <w:r w:rsidR="00C34FA5">
              <w:rPr>
                <w:noProof/>
                <w:webHidden/>
              </w:rPr>
              <w:fldChar w:fldCharType="begin"/>
            </w:r>
            <w:r w:rsidR="00C34FA5">
              <w:rPr>
                <w:noProof/>
                <w:webHidden/>
              </w:rPr>
              <w:instrText xml:space="preserve"> PAGEREF _Toc490218666 \h </w:instrText>
            </w:r>
            <w:r w:rsidR="00C34FA5">
              <w:rPr>
                <w:noProof/>
                <w:webHidden/>
              </w:rPr>
            </w:r>
            <w:r w:rsidR="00C34FA5">
              <w:rPr>
                <w:noProof/>
                <w:webHidden/>
              </w:rPr>
              <w:fldChar w:fldCharType="separate"/>
            </w:r>
            <w:r w:rsidR="00C34FA5">
              <w:rPr>
                <w:noProof/>
                <w:webHidden/>
              </w:rPr>
              <w:t>3</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67" w:history="1">
            <w:r w:rsidR="00C34FA5" w:rsidRPr="00C53A43">
              <w:rPr>
                <w:rStyle w:val="af0"/>
                <w:noProof/>
              </w:rPr>
              <w:t>1.2</w:t>
            </w:r>
            <w:r w:rsidR="00C34FA5">
              <w:rPr>
                <w:rFonts w:asciiTheme="minorHAnsi" w:eastAsiaTheme="minorEastAsia" w:hAnsiTheme="minorHAnsi" w:cstheme="minorBidi"/>
                <w:noProof/>
                <w:sz w:val="21"/>
                <w:szCs w:val="22"/>
              </w:rPr>
              <w:tab/>
            </w:r>
            <w:r w:rsidR="00C34FA5" w:rsidRPr="00C53A43">
              <w:rPr>
                <w:rStyle w:val="af0"/>
                <w:noProof/>
              </w:rPr>
              <w:t>车道线检测国内外研究现状</w:t>
            </w:r>
            <w:r w:rsidR="00C34FA5">
              <w:rPr>
                <w:noProof/>
                <w:webHidden/>
              </w:rPr>
              <w:tab/>
            </w:r>
            <w:r w:rsidR="00C34FA5">
              <w:rPr>
                <w:noProof/>
                <w:webHidden/>
              </w:rPr>
              <w:fldChar w:fldCharType="begin"/>
            </w:r>
            <w:r w:rsidR="00C34FA5">
              <w:rPr>
                <w:noProof/>
                <w:webHidden/>
              </w:rPr>
              <w:instrText xml:space="preserve"> PAGEREF _Toc490218667 \h </w:instrText>
            </w:r>
            <w:r w:rsidR="00C34FA5">
              <w:rPr>
                <w:noProof/>
                <w:webHidden/>
              </w:rPr>
            </w:r>
            <w:r w:rsidR="00C34FA5">
              <w:rPr>
                <w:noProof/>
                <w:webHidden/>
              </w:rPr>
              <w:fldChar w:fldCharType="separate"/>
            </w:r>
            <w:r w:rsidR="00C34FA5">
              <w:rPr>
                <w:noProof/>
                <w:webHidden/>
              </w:rPr>
              <w:t>2</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68" w:history="1">
            <w:r w:rsidR="00C34FA5" w:rsidRPr="00C53A43">
              <w:rPr>
                <w:rStyle w:val="af0"/>
                <w:noProof/>
              </w:rPr>
              <w:t>1.2.1</w:t>
            </w:r>
            <w:r w:rsidR="00C34FA5">
              <w:rPr>
                <w:rFonts w:asciiTheme="minorHAnsi" w:eastAsiaTheme="minorEastAsia" w:hAnsiTheme="minorHAnsi" w:cstheme="minorBidi"/>
                <w:noProof/>
                <w:sz w:val="21"/>
                <w:szCs w:val="22"/>
              </w:rPr>
              <w:tab/>
            </w:r>
            <w:r w:rsidR="00C34FA5" w:rsidRPr="00C53A43">
              <w:rPr>
                <w:rStyle w:val="af0"/>
                <w:noProof/>
              </w:rPr>
              <w:t>车道线检测国内研究现状</w:t>
            </w:r>
            <w:r w:rsidR="00C34FA5">
              <w:rPr>
                <w:noProof/>
                <w:webHidden/>
              </w:rPr>
              <w:tab/>
            </w:r>
            <w:r w:rsidR="00C34FA5">
              <w:rPr>
                <w:noProof/>
                <w:webHidden/>
              </w:rPr>
              <w:fldChar w:fldCharType="begin"/>
            </w:r>
            <w:r w:rsidR="00C34FA5">
              <w:rPr>
                <w:noProof/>
                <w:webHidden/>
              </w:rPr>
              <w:instrText xml:space="preserve"> PAGEREF _Toc490218668 \h </w:instrText>
            </w:r>
            <w:r w:rsidR="00C34FA5">
              <w:rPr>
                <w:noProof/>
                <w:webHidden/>
              </w:rPr>
            </w:r>
            <w:r w:rsidR="00C34FA5">
              <w:rPr>
                <w:noProof/>
                <w:webHidden/>
              </w:rPr>
              <w:fldChar w:fldCharType="separate"/>
            </w:r>
            <w:r w:rsidR="00C34FA5">
              <w:rPr>
                <w:noProof/>
                <w:webHidden/>
              </w:rPr>
              <w:t>3</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69" w:history="1">
            <w:r w:rsidR="00C34FA5" w:rsidRPr="00C53A43">
              <w:rPr>
                <w:rStyle w:val="af0"/>
                <w:noProof/>
              </w:rPr>
              <w:t>1.2.2</w:t>
            </w:r>
            <w:r w:rsidR="00C34FA5">
              <w:rPr>
                <w:rFonts w:asciiTheme="minorHAnsi" w:eastAsiaTheme="minorEastAsia" w:hAnsiTheme="minorHAnsi" w:cstheme="minorBidi"/>
                <w:noProof/>
                <w:sz w:val="21"/>
                <w:szCs w:val="22"/>
              </w:rPr>
              <w:tab/>
            </w:r>
            <w:r w:rsidR="00C34FA5" w:rsidRPr="00C53A43">
              <w:rPr>
                <w:rStyle w:val="af0"/>
                <w:noProof/>
              </w:rPr>
              <w:t>车道线检测国外研究现状</w:t>
            </w:r>
            <w:r w:rsidR="00C34FA5">
              <w:rPr>
                <w:noProof/>
                <w:webHidden/>
              </w:rPr>
              <w:tab/>
            </w:r>
            <w:r w:rsidR="00C34FA5">
              <w:rPr>
                <w:noProof/>
                <w:webHidden/>
              </w:rPr>
              <w:fldChar w:fldCharType="begin"/>
            </w:r>
            <w:r w:rsidR="00C34FA5">
              <w:rPr>
                <w:noProof/>
                <w:webHidden/>
              </w:rPr>
              <w:instrText xml:space="preserve"> PAGEREF _Toc490218669 \h </w:instrText>
            </w:r>
            <w:r w:rsidR="00C34FA5">
              <w:rPr>
                <w:noProof/>
                <w:webHidden/>
              </w:rPr>
            </w:r>
            <w:r w:rsidR="00C34FA5">
              <w:rPr>
                <w:noProof/>
                <w:webHidden/>
              </w:rPr>
              <w:fldChar w:fldCharType="separate"/>
            </w:r>
            <w:r w:rsidR="00C34FA5">
              <w:rPr>
                <w:noProof/>
                <w:webHidden/>
              </w:rPr>
              <w:t>3</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70" w:history="1">
            <w:r w:rsidR="00C34FA5" w:rsidRPr="00C53A43">
              <w:rPr>
                <w:rStyle w:val="af0"/>
                <w:rFonts w:ascii="黑体" w:hAnsi="黑体"/>
                <w:noProof/>
              </w:rPr>
              <w:t>1.3</w:t>
            </w:r>
            <w:r w:rsidR="00C34FA5">
              <w:rPr>
                <w:rFonts w:asciiTheme="minorHAnsi" w:eastAsiaTheme="minorEastAsia" w:hAnsiTheme="minorHAnsi" w:cstheme="minorBidi"/>
                <w:noProof/>
                <w:sz w:val="21"/>
                <w:szCs w:val="22"/>
              </w:rPr>
              <w:tab/>
            </w:r>
            <w:r w:rsidR="00C34FA5" w:rsidRPr="00C53A43">
              <w:rPr>
                <w:rStyle w:val="af0"/>
                <w:rFonts w:ascii="黑体" w:hAnsi="黑体"/>
                <w:noProof/>
              </w:rPr>
              <w:t>论文研究内容及论文结构</w:t>
            </w:r>
            <w:r w:rsidR="00C34FA5">
              <w:rPr>
                <w:noProof/>
                <w:webHidden/>
              </w:rPr>
              <w:tab/>
            </w:r>
            <w:r w:rsidR="00C34FA5">
              <w:rPr>
                <w:noProof/>
                <w:webHidden/>
              </w:rPr>
              <w:fldChar w:fldCharType="begin"/>
            </w:r>
            <w:r w:rsidR="00C34FA5">
              <w:rPr>
                <w:noProof/>
                <w:webHidden/>
              </w:rPr>
              <w:instrText xml:space="preserve"> PAGEREF _Toc490218670 \h </w:instrText>
            </w:r>
            <w:r w:rsidR="00C34FA5">
              <w:rPr>
                <w:noProof/>
                <w:webHidden/>
              </w:rPr>
            </w:r>
            <w:r w:rsidR="00C34FA5">
              <w:rPr>
                <w:noProof/>
                <w:webHidden/>
              </w:rPr>
              <w:fldChar w:fldCharType="separate"/>
            </w:r>
            <w:r w:rsidR="00C34FA5">
              <w:rPr>
                <w:noProof/>
                <w:webHidden/>
              </w:rPr>
              <w:t>4</w:t>
            </w:r>
            <w:r w:rsidR="00C34FA5">
              <w:rPr>
                <w:noProof/>
                <w:webHidden/>
              </w:rPr>
              <w:fldChar w:fldCharType="end"/>
            </w:r>
          </w:hyperlink>
        </w:p>
        <w:p w:rsidR="00C34FA5" w:rsidRDefault="00F939E4">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671" w:history="1">
            <w:r w:rsidR="00C34FA5" w:rsidRPr="00C53A43">
              <w:rPr>
                <w:rStyle w:val="af0"/>
                <w:noProof/>
              </w:rPr>
              <w:t>第2章</w:t>
            </w:r>
            <w:r w:rsidR="00C34FA5">
              <w:rPr>
                <w:rFonts w:asciiTheme="minorHAnsi" w:eastAsiaTheme="minorEastAsia" w:hAnsiTheme="minorHAnsi" w:cstheme="minorBidi"/>
                <w:noProof/>
                <w:sz w:val="21"/>
                <w:szCs w:val="22"/>
              </w:rPr>
              <w:tab/>
            </w:r>
            <w:r w:rsidR="00C34FA5" w:rsidRPr="00C53A43">
              <w:rPr>
                <w:rStyle w:val="af0"/>
                <w:noProof/>
              </w:rPr>
              <w:t>相关技术介绍</w:t>
            </w:r>
            <w:r w:rsidR="00C34FA5">
              <w:rPr>
                <w:noProof/>
                <w:webHidden/>
              </w:rPr>
              <w:tab/>
            </w:r>
            <w:r w:rsidR="00C34FA5">
              <w:rPr>
                <w:noProof/>
                <w:webHidden/>
              </w:rPr>
              <w:fldChar w:fldCharType="begin"/>
            </w:r>
            <w:r w:rsidR="00C34FA5">
              <w:rPr>
                <w:noProof/>
                <w:webHidden/>
              </w:rPr>
              <w:instrText xml:space="preserve"> PAGEREF _Toc490218671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72" w:history="1">
            <w:r w:rsidR="00C34FA5" w:rsidRPr="00C53A43">
              <w:rPr>
                <w:rStyle w:val="af0"/>
                <w:noProof/>
              </w:rPr>
              <w:t>2.1</w:t>
            </w:r>
            <w:r w:rsidR="00C34FA5">
              <w:rPr>
                <w:rFonts w:asciiTheme="minorHAnsi" w:eastAsiaTheme="minorEastAsia" w:hAnsiTheme="minorHAnsi" w:cstheme="minorBidi"/>
                <w:noProof/>
                <w:sz w:val="21"/>
                <w:szCs w:val="22"/>
              </w:rPr>
              <w:tab/>
            </w:r>
            <w:r w:rsidR="00C34FA5" w:rsidRPr="00C53A43">
              <w:rPr>
                <w:rStyle w:val="af0"/>
                <w:noProof/>
              </w:rPr>
              <w:t>图像预处理算法概述</w:t>
            </w:r>
            <w:r w:rsidR="00C34FA5">
              <w:rPr>
                <w:noProof/>
                <w:webHidden/>
              </w:rPr>
              <w:tab/>
            </w:r>
            <w:r w:rsidR="00C34FA5">
              <w:rPr>
                <w:noProof/>
                <w:webHidden/>
              </w:rPr>
              <w:fldChar w:fldCharType="begin"/>
            </w:r>
            <w:r w:rsidR="00C34FA5">
              <w:rPr>
                <w:noProof/>
                <w:webHidden/>
              </w:rPr>
              <w:instrText xml:space="preserve"> PAGEREF _Toc490218672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3" w:history="1">
            <w:r w:rsidR="00C34FA5" w:rsidRPr="00C53A43">
              <w:rPr>
                <w:rStyle w:val="af0"/>
                <w:noProof/>
              </w:rPr>
              <w:t>2.1.1</w:t>
            </w:r>
            <w:r w:rsidR="00C34FA5">
              <w:rPr>
                <w:rFonts w:asciiTheme="minorHAnsi" w:eastAsiaTheme="minorEastAsia" w:hAnsiTheme="minorHAnsi" w:cstheme="minorBidi"/>
                <w:noProof/>
                <w:sz w:val="21"/>
                <w:szCs w:val="22"/>
              </w:rPr>
              <w:tab/>
            </w:r>
            <w:r w:rsidR="00C34FA5" w:rsidRPr="00C53A43">
              <w:rPr>
                <w:rStyle w:val="af0"/>
                <w:noProof/>
              </w:rPr>
              <w:t>Canny</w:t>
            </w:r>
            <w:r w:rsidR="00C34FA5" w:rsidRPr="00C53A43">
              <w:rPr>
                <w:rStyle w:val="af0"/>
                <w:noProof/>
              </w:rPr>
              <w:t>边缘检测</w:t>
            </w:r>
            <w:r w:rsidR="00C34FA5">
              <w:rPr>
                <w:noProof/>
                <w:webHidden/>
              </w:rPr>
              <w:tab/>
            </w:r>
            <w:r w:rsidR="00C34FA5">
              <w:rPr>
                <w:noProof/>
                <w:webHidden/>
              </w:rPr>
              <w:fldChar w:fldCharType="begin"/>
            </w:r>
            <w:r w:rsidR="00C34FA5">
              <w:rPr>
                <w:noProof/>
                <w:webHidden/>
              </w:rPr>
              <w:instrText xml:space="preserve"> PAGEREF _Toc490218673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4" w:history="1">
            <w:r w:rsidR="00C34FA5" w:rsidRPr="00C53A43">
              <w:rPr>
                <w:rStyle w:val="af0"/>
                <w:noProof/>
              </w:rPr>
              <w:t>2.1.2</w:t>
            </w:r>
            <w:r w:rsidR="00C34FA5">
              <w:rPr>
                <w:rFonts w:asciiTheme="minorHAnsi" w:eastAsiaTheme="minorEastAsia" w:hAnsiTheme="minorHAnsi" w:cstheme="minorBidi"/>
                <w:noProof/>
                <w:sz w:val="21"/>
                <w:szCs w:val="22"/>
              </w:rPr>
              <w:tab/>
            </w:r>
            <w:r w:rsidR="00C34FA5" w:rsidRPr="00C53A43">
              <w:rPr>
                <w:rStyle w:val="af0"/>
                <w:noProof/>
              </w:rPr>
              <w:t xml:space="preserve">Hough Transform </w:t>
            </w:r>
            <w:r w:rsidR="00C34FA5" w:rsidRPr="00C53A43">
              <w:rPr>
                <w:rStyle w:val="af0"/>
                <w:noProof/>
              </w:rPr>
              <w:t>直线提取</w:t>
            </w:r>
            <w:r w:rsidR="00C34FA5">
              <w:rPr>
                <w:noProof/>
                <w:webHidden/>
              </w:rPr>
              <w:tab/>
            </w:r>
            <w:r w:rsidR="00C34FA5">
              <w:rPr>
                <w:noProof/>
                <w:webHidden/>
              </w:rPr>
              <w:fldChar w:fldCharType="begin"/>
            </w:r>
            <w:r w:rsidR="00C34FA5">
              <w:rPr>
                <w:noProof/>
                <w:webHidden/>
              </w:rPr>
              <w:instrText xml:space="preserve"> PAGEREF _Toc490218674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75" w:history="1">
            <w:r w:rsidR="00C34FA5" w:rsidRPr="00C53A43">
              <w:rPr>
                <w:rStyle w:val="af0"/>
                <w:noProof/>
              </w:rPr>
              <w:t>2.2</w:t>
            </w:r>
            <w:r w:rsidR="00C34FA5">
              <w:rPr>
                <w:rFonts w:asciiTheme="minorHAnsi" w:eastAsiaTheme="minorEastAsia" w:hAnsiTheme="minorHAnsi" w:cstheme="minorBidi"/>
                <w:noProof/>
                <w:sz w:val="21"/>
                <w:szCs w:val="22"/>
              </w:rPr>
              <w:tab/>
            </w:r>
            <w:r w:rsidR="00C34FA5" w:rsidRPr="00C53A43">
              <w:rPr>
                <w:rStyle w:val="af0"/>
                <w:noProof/>
              </w:rPr>
              <w:t>神经网络概述</w:t>
            </w:r>
            <w:r w:rsidR="00C34FA5">
              <w:rPr>
                <w:noProof/>
                <w:webHidden/>
              </w:rPr>
              <w:tab/>
            </w:r>
            <w:r w:rsidR="00C34FA5">
              <w:rPr>
                <w:noProof/>
                <w:webHidden/>
              </w:rPr>
              <w:fldChar w:fldCharType="begin"/>
            </w:r>
            <w:r w:rsidR="00C34FA5">
              <w:rPr>
                <w:noProof/>
                <w:webHidden/>
              </w:rPr>
              <w:instrText xml:space="preserve"> PAGEREF _Toc490218675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6" w:history="1">
            <w:r w:rsidR="00C34FA5" w:rsidRPr="00C53A43">
              <w:rPr>
                <w:rStyle w:val="af0"/>
                <w:noProof/>
              </w:rPr>
              <w:t>2.2.1</w:t>
            </w:r>
            <w:r w:rsidR="00C34FA5">
              <w:rPr>
                <w:rFonts w:asciiTheme="minorHAnsi" w:eastAsiaTheme="minorEastAsia" w:hAnsiTheme="minorHAnsi" w:cstheme="minorBidi"/>
                <w:noProof/>
                <w:sz w:val="21"/>
                <w:szCs w:val="22"/>
              </w:rPr>
              <w:tab/>
            </w:r>
            <w:r w:rsidR="00C34FA5" w:rsidRPr="00C53A43">
              <w:rPr>
                <w:rStyle w:val="af0"/>
                <w:noProof/>
              </w:rPr>
              <w:t>普通人工神经网络概述</w:t>
            </w:r>
            <w:r w:rsidR="00C34FA5">
              <w:rPr>
                <w:noProof/>
                <w:webHidden/>
              </w:rPr>
              <w:tab/>
            </w:r>
            <w:r w:rsidR="00C34FA5">
              <w:rPr>
                <w:noProof/>
                <w:webHidden/>
              </w:rPr>
              <w:fldChar w:fldCharType="begin"/>
            </w:r>
            <w:r w:rsidR="00C34FA5">
              <w:rPr>
                <w:noProof/>
                <w:webHidden/>
              </w:rPr>
              <w:instrText xml:space="preserve"> PAGEREF _Toc490218676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7" w:history="1">
            <w:r w:rsidR="00C34FA5" w:rsidRPr="00C53A43">
              <w:rPr>
                <w:rStyle w:val="af0"/>
                <w:noProof/>
              </w:rPr>
              <w:t>2.2.2</w:t>
            </w:r>
            <w:r w:rsidR="00C34FA5">
              <w:rPr>
                <w:rFonts w:asciiTheme="minorHAnsi" w:eastAsiaTheme="minorEastAsia" w:hAnsiTheme="minorHAnsi" w:cstheme="minorBidi"/>
                <w:noProof/>
                <w:sz w:val="21"/>
                <w:szCs w:val="22"/>
              </w:rPr>
              <w:tab/>
            </w:r>
            <w:r w:rsidR="00C34FA5" w:rsidRPr="00C53A43">
              <w:rPr>
                <w:rStyle w:val="af0"/>
                <w:noProof/>
              </w:rPr>
              <w:t>卷积人工神经网络概述</w:t>
            </w:r>
            <w:r w:rsidR="00C34FA5">
              <w:rPr>
                <w:noProof/>
                <w:webHidden/>
              </w:rPr>
              <w:tab/>
            </w:r>
            <w:r w:rsidR="00C34FA5">
              <w:rPr>
                <w:noProof/>
                <w:webHidden/>
              </w:rPr>
              <w:fldChar w:fldCharType="begin"/>
            </w:r>
            <w:r w:rsidR="00C34FA5">
              <w:rPr>
                <w:noProof/>
                <w:webHidden/>
              </w:rPr>
              <w:instrText xml:space="preserve"> PAGEREF _Toc490218677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78" w:history="1">
            <w:r w:rsidR="00C34FA5" w:rsidRPr="00C53A43">
              <w:rPr>
                <w:rStyle w:val="af0"/>
                <w:noProof/>
              </w:rPr>
              <w:t>2.3</w:t>
            </w:r>
            <w:r w:rsidR="00C34FA5">
              <w:rPr>
                <w:rFonts w:asciiTheme="minorHAnsi" w:eastAsiaTheme="minorEastAsia" w:hAnsiTheme="minorHAnsi" w:cstheme="minorBidi"/>
                <w:noProof/>
                <w:sz w:val="21"/>
                <w:szCs w:val="22"/>
              </w:rPr>
              <w:tab/>
            </w:r>
            <w:r w:rsidR="00C34FA5" w:rsidRPr="00C53A43">
              <w:rPr>
                <w:rStyle w:val="af0"/>
                <w:noProof/>
              </w:rPr>
              <w:t>强化学习概述</w:t>
            </w:r>
            <w:r w:rsidR="00C34FA5">
              <w:rPr>
                <w:noProof/>
                <w:webHidden/>
              </w:rPr>
              <w:tab/>
            </w:r>
            <w:r w:rsidR="00C34FA5">
              <w:rPr>
                <w:noProof/>
                <w:webHidden/>
              </w:rPr>
              <w:fldChar w:fldCharType="begin"/>
            </w:r>
            <w:r w:rsidR="00C34FA5">
              <w:rPr>
                <w:noProof/>
                <w:webHidden/>
              </w:rPr>
              <w:instrText xml:space="preserve"> PAGEREF _Toc490218678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9" w:history="1">
            <w:r w:rsidR="00C34FA5" w:rsidRPr="00C53A43">
              <w:rPr>
                <w:rStyle w:val="af0"/>
                <w:noProof/>
              </w:rPr>
              <w:t>2.3.1</w:t>
            </w:r>
            <w:r w:rsidR="00C34FA5">
              <w:rPr>
                <w:rFonts w:asciiTheme="minorHAnsi" w:eastAsiaTheme="minorEastAsia" w:hAnsiTheme="minorHAnsi" w:cstheme="minorBidi"/>
                <w:noProof/>
                <w:sz w:val="21"/>
                <w:szCs w:val="22"/>
              </w:rPr>
              <w:tab/>
            </w:r>
            <w:r w:rsidR="00C34FA5" w:rsidRPr="00C53A43">
              <w:rPr>
                <w:rStyle w:val="af0"/>
                <w:noProof/>
              </w:rPr>
              <w:t>马可夫决策过程</w:t>
            </w:r>
            <w:r w:rsidR="00C34FA5">
              <w:rPr>
                <w:noProof/>
                <w:webHidden/>
              </w:rPr>
              <w:tab/>
            </w:r>
            <w:r w:rsidR="00C34FA5">
              <w:rPr>
                <w:noProof/>
                <w:webHidden/>
              </w:rPr>
              <w:fldChar w:fldCharType="begin"/>
            </w:r>
            <w:r w:rsidR="00C34FA5">
              <w:rPr>
                <w:noProof/>
                <w:webHidden/>
              </w:rPr>
              <w:instrText xml:space="preserve"> PAGEREF _Toc490218679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80" w:history="1">
            <w:r w:rsidR="00C34FA5" w:rsidRPr="00C53A43">
              <w:rPr>
                <w:rStyle w:val="af0"/>
                <w:noProof/>
              </w:rPr>
              <w:t>2.4</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_Toc490218680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F939E4">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681" w:history="1">
            <w:r w:rsidR="00C34FA5" w:rsidRPr="00C53A43">
              <w:rPr>
                <w:rStyle w:val="af0"/>
                <w:noProof/>
              </w:rPr>
              <w:t>第3章</w:t>
            </w:r>
            <w:r w:rsidR="00C34FA5">
              <w:rPr>
                <w:rFonts w:asciiTheme="minorHAnsi" w:eastAsiaTheme="minorEastAsia" w:hAnsiTheme="minorHAnsi" w:cstheme="minorBidi"/>
                <w:noProof/>
                <w:sz w:val="21"/>
                <w:szCs w:val="22"/>
              </w:rPr>
              <w:tab/>
            </w:r>
            <w:r w:rsidR="00C34FA5" w:rsidRPr="00C53A43">
              <w:rPr>
                <w:rStyle w:val="af0"/>
                <w:noProof/>
              </w:rPr>
              <w:t>车道线检测需求分析</w:t>
            </w:r>
            <w:r w:rsidR="00C34FA5">
              <w:rPr>
                <w:noProof/>
                <w:webHidden/>
              </w:rPr>
              <w:tab/>
            </w:r>
            <w:r w:rsidR="00C34FA5">
              <w:rPr>
                <w:noProof/>
                <w:webHidden/>
              </w:rPr>
              <w:fldChar w:fldCharType="begin"/>
            </w:r>
            <w:r w:rsidR="00C34FA5">
              <w:rPr>
                <w:noProof/>
                <w:webHidden/>
              </w:rPr>
              <w:instrText xml:space="preserve"> PAGEREF _Toc490218681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82" w:history="1">
            <w:r w:rsidR="00C34FA5" w:rsidRPr="00C53A43">
              <w:rPr>
                <w:rStyle w:val="af0"/>
                <w:noProof/>
              </w:rPr>
              <w:t>3.1</w:t>
            </w:r>
            <w:r w:rsidR="00C34FA5">
              <w:rPr>
                <w:rFonts w:asciiTheme="minorHAnsi" w:eastAsiaTheme="minorEastAsia" w:hAnsiTheme="minorHAnsi" w:cstheme="minorBidi"/>
                <w:noProof/>
                <w:sz w:val="21"/>
                <w:szCs w:val="22"/>
              </w:rPr>
              <w:tab/>
            </w:r>
            <w:r w:rsidR="00C34FA5" w:rsidRPr="00C53A43">
              <w:rPr>
                <w:rStyle w:val="af0"/>
                <w:noProof/>
              </w:rPr>
              <w:t>车道线检测系统需求分析</w:t>
            </w:r>
            <w:r w:rsidR="00C34FA5">
              <w:rPr>
                <w:noProof/>
                <w:webHidden/>
              </w:rPr>
              <w:tab/>
            </w:r>
            <w:r w:rsidR="00C34FA5">
              <w:rPr>
                <w:noProof/>
                <w:webHidden/>
              </w:rPr>
              <w:fldChar w:fldCharType="begin"/>
            </w:r>
            <w:r w:rsidR="00C34FA5">
              <w:rPr>
                <w:noProof/>
                <w:webHidden/>
              </w:rPr>
              <w:instrText xml:space="preserve"> PAGEREF _Toc490218682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83" w:history="1">
            <w:r w:rsidR="00C34FA5" w:rsidRPr="00C53A43">
              <w:rPr>
                <w:rStyle w:val="af0"/>
                <w:noProof/>
              </w:rPr>
              <w:t>3.2</w:t>
            </w:r>
            <w:r w:rsidR="00C34FA5">
              <w:rPr>
                <w:rFonts w:asciiTheme="minorHAnsi" w:eastAsiaTheme="minorEastAsia" w:hAnsiTheme="minorHAnsi" w:cstheme="minorBidi"/>
                <w:noProof/>
                <w:sz w:val="21"/>
                <w:szCs w:val="22"/>
              </w:rPr>
              <w:tab/>
            </w:r>
            <w:r w:rsidR="00C34FA5" w:rsidRPr="00C53A43">
              <w:rPr>
                <w:rStyle w:val="af0"/>
                <w:noProof/>
              </w:rPr>
              <w:t>功能需求</w:t>
            </w:r>
            <w:r w:rsidR="00C34FA5">
              <w:rPr>
                <w:noProof/>
                <w:webHidden/>
              </w:rPr>
              <w:tab/>
            </w:r>
            <w:r w:rsidR="00C34FA5">
              <w:rPr>
                <w:noProof/>
                <w:webHidden/>
              </w:rPr>
              <w:fldChar w:fldCharType="begin"/>
            </w:r>
            <w:r w:rsidR="00C34FA5">
              <w:rPr>
                <w:noProof/>
                <w:webHidden/>
              </w:rPr>
              <w:instrText xml:space="preserve"> PAGEREF _Toc490218683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4" w:history="1">
            <w:r w:rsidR="00C34FA5" w:rsidRPr="00C53A43">
              <w:rPr>
                <w:rStyle w:val="af0"/>
                <w:noProof/>
              </w:rPr>
              <w:t>3.2.1</w:t>
            </w:r>
            <w:r w:rsidR="00C34FA5">
              <w:rPr>
                <w:rFonts w:asciiTheme="minorHAnsi" w:eastAsiaTheme="minorEastAsia" w:hAnsiTheme="minorHAnsi" w:cstheme="minorBidi"/>
                <w:noProof/>
                <w:sz w:val="21"/>
                <w:szCs w:val="22"/>
              </w:rPr>
              <w:tab/>
            </w:r>
            <w:r w:rsidR="00C34FA5" w:rsidRPr="00C53A43">
              <w:rPr>
                <w:rStyle w:val="af0"/>
                <w:noProof/>
              </w:rPr>
              <w:t>车道线标注</w:t>
            </w:r>
            <w:r w:rsidR="00C34FA5">
              <w:rPr>
                <w:noProof/>
                <w:webHidden/>
              </w:rPr>
              <w:tab/>
            </w:r>
            <w:r w:rsidR="00C34FA5">
              <w:rPr>
                <w:noProof/>
                <w:webHidden/>
              </w:rPr>
              <w:fldChar w:fldCharType="begin"/>
            </w:r>
            <w:r w:rsidR="00C34FA5">
              <w:rPr>
                <w:noProof/>
                <w:webHidden/>
              </w:rPr>
              <w:instrText xml:space="preserve"> PAGEREF _Toc490218684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5" w:history="1">
            <w:r w:rsidR="00C34FA5" w:rsidRPr="00C53A43">
              <w:rPr>
                <w:rStyle w:val="af0"/>
                <w:noProof/>
              </w:rPr>
              <w:t>3.2.2</w:t>
            </w:r>
            <w:r w:rsidR="00C34FA5">
              <w:rPr>
                <w:rFonts w:asciiTheme="minorHAnsi" w:eastAsiaTheme="minorEastAsia" w:hAnsiTheme="minorHAnsi" w:cstheme="minorBidi"/>
                <w:noProof/>
                <w:sz w:val="21"/>
                <w:szCs w:val="22"/>
              </w:rPr>
              <w:tab/>
            </w:r>
            <w:r w:rsidR="00C34FA5" w:rsidRPr="00C53A43">
              <w:rPr>
                <w:rStyle w:val="af0"/>
                <w:noProof/>
              </w:rPr>
              <w:t>图像预处理</w:t>
            </w:r>
            <w:r w:rsidR="00C34FA5">
              <w:rPr>
                <w:noProof/>
                <w:webHidden/>
              </w:rPr>
              <w:tab/>
            </w:r>
            <w:r w:rsidR="00C34FA5">
              <w:rPr>
                <w:noProof/>
                <w:webHidden/>
              </w:rPr>
              <w:fldChar w:fldCharType="begin"/>
            </w:r>
            <w:r w:rsidR="00C34FA5">
              <w:rPr>
                <w:noProof/>
                <w:webHidden/>
              </w:rPr>
              <w:instrText xml:space="preserve"> PAGEREF _Toc490218685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6" w:history="1">
            <w:r w:rsidR="00C34FA5" w:rsidRPr="00C53A43">
              <w:rPr>
                <w:rStyle w:val="af0"/>
                <w:noProof/>
              </w:rPr>
              <w:t>3.2.3</w:t>
            </w:r>
            <w:r w:rsidR="00C34FA5">
              <w:rPr>
                <w:rFonts w:asciiTheme="minorHAnsi" w:eastAsiaTheme="minorEastAsia" w:hAnsiTheme="minorHAnsi" w:cstheme="minorBidi"/>
                <w:noProof/>
                <w:sz w:val="21"/>
                <w:szCs w:val="22"/>
              </w:rPr>
              <w:tab/>
            </w:r>
            <w:r w:rsidR="00C34FA5" w:rsidRPr="00C53A43">
              <w:rPr>
                <w:rStyle w:val="af0"/>
                <w:noProof/>
              </w:rPr>
              <w:t>车道线检测</w:t>
            </w:r>
            <w:r w:rsidR="00C34FA5">
              <w:rPr>
                <w:noProof/>
                <w:webHidden/>
              </w:rPr>
              <w:tab/>
            </w:r>
            <w:r w:rsidR="00C34FA5">
              <w:rPr>
                <w:noProof/>
                <w:webHidden/>
              </w:rPr>
              <w:fldChar w:fldCharType="begin"/>
            </w:r>
            <w:r w:rsidR="00C34FA5">
              <w:rPr>
                <w:noProof/>
                <w:webHidden/>
              </w:rPr>
              <w:instrText xml:space="preserve"> PAGEREF _Toc490218686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7" w:history="1">
            <w:r w:rsidR="00C34FA5" w:rsidRPr="00C53A43">
              <w:rPr>
                <w:rStyle w:val="af0"/>
                <w:noProof/>
              </w:rPr>
              <w:t>3.2.4</w:t>
            </w:r>
            <w:r w:rsidR="00C34FA5">
              <w:rPr>
                <w:rFonts w:asciiTheme="minorHAnsi" w:eastAsiaTheme="minorEastAsia" w:hAnsiTheme="minorHAnsi" w:cstheme="minorBidi"/>
                <w:noProof/>
                <w:sz w:val="21"/>
                <w:szCs w:val="22"/>
              </w:rPr>
              <w:tab/>
            </w:r>
            <w:r w:rsidR="00C34FA5" w:rsidRPr="00C53A43">
              <w:rPr>
                <w:rStyle w:val="af0"/>
                <w:noProof/>
              </w:rPr>
              <w:t>结果显示</w:t>
            </w:r>
            <w:r w:rsidR="00C34FA5">
              <w:rPr>
                <w:noProof/>
                <w:webHidden/>
              </w:rPr>
              <w:tab/>
            </w:r>
            <w:r w:rsidR="00C34FA5">
              <w:rPr>
                <w:noProof/>
                <w:webHidden/>
              </w:rPr>
              <w:fldChar w:fldCharType="begin"/>
            </w:r>
            <w:r w:rsidR="00C34FA5">
              <w:rPr>
                <w:noProof/>
                <w:webHidden/>
              </w:rPr>
              <w:instrText xml:space="preserve"> PAGEREF _Toc490218687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8" w:history="1">
            <w:r w:rsidR="00C34FA5" w:rsidRPr="00C53A43">
              <w:rPr>
                <w:rStyle w:val="af0"/>
                <w:noProof/>
              </w:rPr>
              <w:t>3.2.5</w:t>
            </w:r>
            <w:r w:rsidR="00C34FA5">
              <w:rPr>
                <w:rFonts w:asciiTheme="minorHAnsi" w:eastAsiaTheme="minorEastAsia" w:hAnsiTheme="minorHAnsi" w:cstheme="minorBidi"/>
                <w:noProof/>
                <w:sz w:val="21"/>
                <w:szCs w:val="22"/>
              </w:rPr>
              <w:tab/>
            </w:r>
            <w:r w:rsidR="00C34FA5" w:rsidRPr="00C53A43">
              <w:rPr>
                <w:rStyle w:val="af0"/>
                <w:noProof/>
              </w:rPr>
              <w:t>车辆控制</w:t>
            </w:r>
            <w:r w:rsidR="00C34FA5">
              <w:rPr>
                <w:noProof/>
                <w:webHidden/>
              </w:rPr>
              <w:tab/>
            </w:r>
            <w:r w:rsidR="00C34FA5">
              <w:rPr>
                <w:noProof/>
                <w:webHidden/>
              </w:rPr>
              <w:fldChar w:fldCharType="begin"/>
            </w:r>
            <w:r w:rsidR="00C34FA5">
              <w:rPr>
                <w:noProof/>
                <w:webHidden/>
              </w:rPr>
              <w:instrText xml:space="preserve"> PAGEREF _Toc490218688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89" w:history="1">
            <w:r w:rsidR="00C34FA5" w:rsidRPr="00C53A43">
              <w:rPr>
                <w:rStyle w:val="af0"/>
                <w:noProof/>
              </w:rPr>
              <w:t>3.3</w:t>
            </w:r>
            <w:r w:rsidR="00C34FA5">
              <w:rPr>
                <w:rFonts w:asciiTheme="minorHAnsi" w:eastAsiaTheme="minorEastAsia" w:hAnsiTheme="minorHAnsi" w:cstheme="minorBidi"/>
                <w:noProof/>
                <w:sz w:val="21"/>
                <w:szCs w:val="22"/>
              </w:rPr>
              <w:tab/>
            </w:r>
            <w:r w:rsidR="00C34FA5" w:rsidRPr="00C53A43">
              <w:rPr>
                <w:rStyle w:val="af0"/>
                <w:noProof/>
              </w:rPr>
              <w:t>非功能需求</w:t>
            </w:r>
            <w:r w:rsidR="00C34FA5">
              <w:rPr>
                <w:noProof/>
                <w:webHidden/>
              </w:rPr>
              <w:tab/>
            </w:r>
            <w:r w:rsidR="00C34FA5">
              <w:rPr>
                <w:noProof/>
                <w:webHidden/>
              </w:rPr>
              <w:fldChar w:fldCharType="begin"/>
            </w:r>
            <w:r w:rsidR="00C34FA5">
              <w:rPr>
                <w:noProof/>
                <w:webHidden/>
              </w:rPr>
              <w:instrText xml:space="preserve"> PAGEREF _Toc490218689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0" w:history="1">
            <w:r w:rsidR="00C34FA5" w:rsidRPr="00C53A43">
              <w:rPr>
                <w:rStyle w:val="af0"/>
                <w:noProof/>
              </w:rPr>
              <w:t>3.3.1</w:t>
            </w:r>
            <w:r w:rsidR="00C34FA5">
              <w:rPr>
                <w:rFonts w:asciiTheme="minorHAnsi" w:eastAsiaTheme="minorEastAsia" w:hAnsiTheme="minorHAnsi" w:cstheme="minorBidi"/>
                <w:noProof/>
                <w:sz w:val="21"/>
                <w:szCs w:val="22"/>
              </w:rPr>
              <w:tab/>
            </w:r>
            <w:r w:rsidR="00C34FA5" w:rsidRPr="00C53A43">
              <w:rPr>
                <w:rStyle w:val="af0"/>
                <w:noProof/>
              </w:rPr>
              <w:t>性能需求</w:t>
            </w:r>
            <w:r w:rsidR="00C34FA5">
              <w:rPr>
                <w:noProof/>
                <w:webHidden/>
              </w:rPr>
              <w:tab/>
            </w:r>
            <w:r w:rsidR="00C34FA5">
              <w:rPr>
                <w:noProof/>
                <w:webHidden/>
              </w:rPr>
              <w:fldChar w:fldCharType="begin"/>
            </w:r>
            <w:r w:rsidR="00C34FA5">
              <w:rPr>
                <w:noProof/>
                <w:webHidden/>
              </w:rPr>
              <w:instrText xml:space="preserve"> PAGEREF _Toc490218690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1" w:history="1">
            <w:r w:rsidR="00C34FA5" w:rsidRPr="00C53A43">
              <w:rPr>
                <w:rStyle w:val="af0"/>
                <w:noProof/>
              </w:rPr>
              <w:t>3.3.2</w:t>
            </w:r>
            <w:r w:rsidR="00C34FA5">
              <w:rPr>
                <w:rFonts w:asciiTheme="minorHAnsi" w:eastAsiaTheme="minorEastAsia" w:hAnsiTheme="minorHAnsi" w:cstheme="minorBidi"/>
                <w:noProof/>
                <w:sz w:val="21"/>
                <w:szCs w:val="22"/>
              </w:rPr>
              <w:tab/>
            </w:r>
            <w:r w:rsidR="00C34FA5" w:rsidRPr="00C53A43">
              <w:rPr>
                <w:rStyle w:val="af0"/>
                <w:noProof/>
              </w:rPr>
              <w:t>鲁棒性</w:t>
            </w:r>
            <w:r w:rsidR="00C34FA5">
              <w:rPr>
                <w:noProof/>
                <w:webHidden/>
              </w:rPr>
              <w:tab/>
            </w:r>
            <w:r w:rsidR="00C34FA5">
              <w:rPr>
                <w:noProof/>
                <w:webHidden/>
              </w:rPr>
              <w:fldChar w:fldCharType="begin"/>
            </w:r>
            <w:r w:rsidR="00C34FA5">
              <w:rPr>
                <w:noProof/>
                <w:webHidden/>
              </w:rPr>
              <w:instrText xml:space="preserve"> PAGEREF _Toc490218691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92" w:history="1">
            <w:r w:rsidR="00C34FA5" w:rsidRPr="00C53A43">
              <w:rPr>
                <w:rStyle w:val="af0"/>
                <w:noProof/>
              </w:rPr>
              <w:t>3.4</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_Toc490218692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F939E4">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693" w:history="1">
            <w:r w:rsidR="00C34FA5" w:rsidRPr="00C53A43">
              <w:rPr>
                <w:rStyle w:val="af0"/>
                <w:noProof/>
              </w:rPr>
              <w:t>第4章</w:t>
            </w:r>
            <w:r w:rsidR="00C34FA5">
              <w:rPr>
                <w:rFonts w:asciiTheme="minorHAnsi" w:eastAsiaTheme="minorEastAsia" w:hAnsiTheme="minorHAnsi" w:cstheme="minorBidi"/>
                <w:noProof/>
                <w:sz w:val="21"/>
                <w:szCs w:val="22"/>
              </w:rPr>
              <w:tab/>
            </w:r>
            <w:r w:rsidR="00C34FA5" w:rsidRPr="00C53A43">
              <w:rPr>
                <w:rStyle w:val="af0"/>
                <w:noProof/>
              </w:rPr>
              <w:t>车道线检测算法设计</w:t>
            </w:r>
            <w:r w:rsidR="00C34FA5">
              <w:rPr>
                <w:noProof/>
                <w:webHidden/>
              </w:rPr>
              <w:tab/>
            </w:r>
            <w:r w:rsidR="00C34FA5">
              <w:rPr>
                <w:noProof/>
                <w:webHidden/>
              </w:rPr>
              <w:fldChar w:fldCharType="begin"/>
            </w:r>
            <w:r w:rsidR="00C34FA5">
              <w:rPr>
                <w:noProof/>
                <w:webHidden/>
              </w:rPr>
              <w:instrText xml:space="preserve"> PAGEREF _Toc490218693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94" w:history="1">
            <w:r w:rsidR="00C34FA5" w:rsidRPr="00C53A43">
              <w:rPr>
                <w:rStyle w:val="af0"/>
                <w:noProof/>
              </w:rPr>
              <w:t>4.1</w:t>
            </w:r>
            <w:r w:rsidR="00C34FA5">
              <w:rPr>
                <w:rFonts w:asciiTheme="minorHAnsi" w:eastAsiaTheme="minorEastAsia" w:hAnsiTheme="minorHAnsi" w:cstheme="minorBidi"/>
                <w:noProof/>
                <w:sz w:val="21"/>
                <w:szCs w:val="22"/>
              </w:rPr>
              <w:tab/>
            </w:r>
            <w:r w:rsidR="00C34FA5" w:rsidRPr="00C53A43">
              <w:rPr>
                <w:rStyle w:val="af0"/>
                <w:noProof/>
              </w:rPr>
              <w:t>车道线图像数据来源与筛选</w:t>
            </w:r>
            <w:r w:rsidR="00C34FA5">
              <w:rPr>
                <w:noProof/>
                <w:webHidden/>
              </w:rPr>
              <w:tab/>
            </w:r>
            <w:r w:rsidR="00C34FA5">
              <w:rPr>
                <w:noProof/>
                <w:webHidden/>
              </w:rPr>
              <w:fldChar w:fldCharType="begin"/>
            </w:r>
            <w:r w:rsidR="00C34FA5">
              <w:rPr>
                <w:noProof/>
                <w:webHidden/>
              </w:rPr>
              <w:instrText xml:space="preserve"> PAGEREF _Toc490218694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95" w:history="1">
            <w:r w:rsidR="00C34FA5" w:rsidRPr="00C53A43">
              <w:rPr>
                <w:rStyle w:val="af0"/>
                <w:noProof/>
              </w:rPr>
              <w:t>4.2</w:t>
            </w:r>
            <w:r w:rsidR="00C34FA5">
              <w:rPr>
                <w:rFonts w:asciiTheme="minorHAnsi" w:eastAsiaTheme="minorEastAsia" w:hAnsiTheme="minorHAnsi" w:cstheme="minorBidi"/>
                <w:noProof/>
                <w:sz w:val="21"/>
                <w:szCs w:val="22"/>
              </w:rPr>
              <w:tab/>
            </w:r>
            <w:r w:rsidR="00C34FA5" w:rsidRPr="00C53A43">
              <w:rPr>
                <w:rStyle w:val="af0"/>
                <w:noProof/>
              </w:rPr>
              <w:t>车道线</w:t>
            </w:r>
            <w:r w:rsidR="005A56F1">
              <w:rPr>
                <w:rStyle w:val="af0"/>
                <w:noProof/>
              </w:rPr>
              <w:t>图像</w:t>
            </w:r>
            <w:r w:rsidR="00C34FA5" w:rsidRPr="00C53A43">
              <w:rPr>
                <w:rStyle w:val="af0"/>
                <w:noProof/>
              </w:rPr>
              <w:t>预处理</w:t>
            </w:r>
            <w:r w:rsidR="00C34FA5">
              <w:rPr>
                <w:noProof/>
                <w:webHidden/>
              </w:rPr>
              <w:tab/>
            </w:r>
            <w:r w:rsidR="00C34FA5">
              <w:rPr>
                <w:noProof/>
                <w:webHidden/>
              </w:rPr>
              <w:fldChar w:fldCharType="begin"/>
            </w:r>
            <w:r w:rsidR="00C34FA5">
              <w:rPr>
                <w:noProof/>
                <w:webHidden/>
              </w:rPr>
              <w:instrText xml:space="preserve"> PAGEREF _Toc490218695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6" w:history="1">
            <w:r w:rsidR="00C34FA5" w:rsidRPr="00C53A43">
              <w:rPr>
                <w:rStyle w:val="af0"/>
                <w:noProof/>
              </w:rPr>
              <w:t>4.2.1</w:t>
            </w:r>
            <w:r w:rsidR="00C34FA5">
              <w:rPr>
                <w:rFonts w:asciiTheme="minorHAnsi" w:eastAsiaTheme="minorEastAsia" w:hAnsiTheme="minorHAnsi" w:cstheme="minorBidi"/>
                <w:noProof/>
                <w:sz w:val="21"/>
                <w:szCs w:val="22"/>
              </w:rPr>
              <w:tab/>
            </w:r>
            <w:r w:rsidR="00C34FA5" w:rsidRPr="00C53A43">
              <w:rPr>
                <w:rStyle w:val="af0"/>
                <w:noProof/>
              </w:rPr>
              <w:t>ROI</w:t>
            </w:r>
            <w:r w:rsidR="00C34FA5" w:rsidRPr="00C53A43">
              <w:rPr>
                <w:rStyle w:val="af0"/>
                <w:noProof/>
              </w:rPr>
              <w:t>提取范围设计</w:t>
            </w:r>
            <w:r w:rsidR="00C34FA5">
              <w:rPr>
                <w:noProof/>
                <w:webHidden/>
              </w:rPr>
              <w:tab/>
            </w:r>
            <w:r w:rsidR="00C34FA5">
              <w:rPr>
                <w:noProof/>
                <w:webHidden/>
              </w:rPr>
              <w:fldChar w:fldCharType="begin"/>
            </w:r>
            <w:r w:rsidR="00C34FA5">
              <w:rPr>
                <w:noProof/>
                <w:webHidden/>
              </w:rPr>
              <w:instrText xml:space="preserve"> PAGEREF _Toc490218696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7" w:history="1">
            <w:r w:rsidR="00C34FA5" w:rsidRPr="00C53A43">
              <w:rPr>
                <w:rStyle w:val="af0"/>
                <w:noProof/>
              </w:rPr>
              <w:t>4.2.2</w:t>
            </w:r>
            <w:r w:rsidR="00C34FA5">
              <w:rPr>
                <w:rFonts w:asciiTheme="minorHAnsi" w:eastAsiaTheme="minorEastAsia" w:hAnsiTheme="minorHAnsi" w:cstheme="minorBidi"/>
                <w:noProof/>
                <w:sz w:val="21"/>
                <w:szCs w:val="22"/>
              </w:rPr>
              <w:tab/>
            </w:r>
            <w:r w:rsidR="00C34FA5" w:rsidRPr="00C53A43">
              <w:rPr>
                <w:rStyle w:val="af0"/>
                <w:noProof/>
              </w:rPr>
              <w:t>边缘提取设计</w:t>
            </w:r>
            <w:r w:rsidR="00C34FA5">
              <w:rPr>
                <w:noProof/>
                <w:webHidden/>
              </w:rPr>
              <w:tab/>
            </w:r>
            <w:r w:rsidR="00C34FA5">
              <w:rPr>
                <w:noProof/>
                <w:webHidden/>
              </w:rPr>
              <w:fldChar w:fldCharType="begin"/>
            </w:r>
            <w:r w:rsidR="00C34FA5">
              <w:rPr>
                <w:noProof/>
                <w:webHidden/>
              </w:rPr>
              <w:instrText xml:space="preserve"> PAGEREF _Toc490218697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8" w:history="1">
            <w:r w:rsidR="00C34FA5" w:rsidRPr="00C53A43">
              <w:rPr>
                <w:rStyle w:val="af0"/>
                <w:noProof/>
              </w:rPr>
              <w:t>4.2.3</w:t>
            </w:r>
            <w:r w:rsidR="00C34FA5">
              <w:rPr>
                <w:rFonts w:asciiTheme="minorHAnsi" w:eastAsiaTheme="minorEastAsia" w:hAnsiTheme="minorHAnsi" w:cstheme="minorBidi"/>
                <w:noProof/>
                <w:sz w:val="21"/>
                <w:szCs w:val="22"/>
              </w:rPr>
              <w:tab/>
            </w:r>
            <w:r w:rsidR="00C34FA5" w:rsidRPr="00C53A43">
              <w:rPr>
                <w:rStyle w:val="af0"/>
                <w:noProof/>
              </w:rPr>
              <w:t>直线提取设计</w:t>
            </w:r>
            <w:r w:rsidR="00C34FA5">
              <w:rPr>
                <w:noProof/>
                <w:webHidden/>
              </w:rPr>
              <w:tab/>
            </w:r>
            <w:r w:rsidR="00C34FA5">
              <w:rPr>
                <w:noProof/>
                <w:webHidden/>
              </w:rPr>
              <w:fldChar w:fldCharType="begin"/>
            </w:r>
            <w:r w:rsidR="00C34FA5">
              <w:rPr>
                <w:noProof/>
                <w:webHidden/>
              </w:rPr>
              <w:instrText xml:space="preserve"> PAGEREF _Toc490218698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99" w:history="1">
            <w:r w:rsidR="00C34FA5" w:rsidRPr="00C53A43">
              <w:rPr>
                <w:rStyle w:val="af0"/>
                <w:noProof/>
              </w:rPr>
              <w:t>4.3</w:t>
            </w:r>
            <w:r w:rsidR="00C34FA5">
              <w:rPr>
                <w:rFonts w:asciiTheme="minorHAnsi" w:eastAsiaTheme="minorEastAsia" w:hAnsiTheme="minorHAnsi" w:cstheme="minorBidi"/>
                <w:noProof/>
                <w:sz w:val="21"/>
                <w:szCs w:val="22"/>
              </w:rPr>
              <w:tab/>
            </w:r>
            <w:r w:rsidR="00C34FA5" w:rsidRPr="00C53A43">
              <w:rPr>
                <w:rStyle w:val="af0"/>
                <w:noProof/>
              </w:rPr>
              <w:t>基于</w:t>
            </w:r>
            <w:r w:rsidR="00C34FA5" w:rsidRPr="00C53A43">
              <w:rPr>
                <w:rStyle w:val="af0"/>
                <w:noProof/>
              </w:rPr>
              <w:t>CNN</w:t>
            </w:r>
            <w:r w:rsidR="00C34FA5" w:rsidRPr="00C53A43">
              <w:rPr>
                <w:rStyle w:val="af0"/>
                <w:noProof/>
              </w:rPr>
              <w:t>的车道线检测算法</w:t>
            </w:r>
            <w:r w:rsidR="00C34FA5">
              <w:rPr>
                <w:noProof/>
                <w:webHidden/>
              </w:rPr>
              <w:tab/>
            </w:r>
            <w:r w:rsidR="00C34FA5">
              <w:rPr>
                <w:noProof/>
                <w:webHidden/>
              </w:rPr>
              <w:fldChar w:fldCharType="begin"/>
            </w:r>
            <w:r w:rsidR="00C34FA5">
              <w:rPr>
                <w:noProof/>
                <w:webHidden/>
              </w:rPr>
              <w:instrText xml:space="preserve"> PAGEREF _Toc490218699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0" w:history="1">
            <w:r w:rsidR="00C34FA5" w:rsidRPr="00C53A43">
              <w:rPr>
                <w:rStyle w:val="af0"/>
                <w:noProof/>
              </w:rPr>
              <w:t>4.3.1</w:t>
            </w:r>
            <w:r w:rsidR="00C34FA5">
              <w:rPr>
                <w:rFonts w:asciiTheme="minorHAnsi" w:eastAsiaTheme="minorEastAsia" w:hAnsiTheme="minorHAnsi" w:cstheme="minorBidi"/>
                <w:noProof/>
                <w:sz w:val="21"/>
                <w:szCs w:val="22"/>
              </w:rPr>
              <w:tab/>
            </w:r>
            <w:r w:rsidR="00C34FA5" w:rsidRPr="00C53A43">
              <w:rPr>
                <w:rStyle w:val="af0"/>
                <w:noProof/>
              </w:rPr>
              <w:t>CNN</w:t>
            </w:r>
            <w:r w:rsidR="00C34FA5" w:rsidRPr="00C53A43">
              <w:rPr>
                <w:rStyle w:val="af0"/>
                <w:noProof/>
              </w:rPr>
              <w:t>结构及参数设计</w:t>
            </w:r>
            <w:r w:rsidR="00C34FA5">
              <w:rPr>
                <w:noProof/>
                <w:webHidden/>
              </w:rPr>
              <w:tab/>
            </w:r>
            <w:r w:rsidR="00C34FA5">
              <w:rPr>
                <w:noProof/>
                <w:webHidden/>
              </w:rPr>
              <w:fldChar w:fldCharType="begin"/>
            </w:r>
            <w:r w:rsidR="00C34FA5">
              <w:rPr>
                <w:noProof/>
                <w:webHidden/>
              </w:rPr>
              <w:instrText xml:space="preserve"> PAGEREF _Toc490218700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1" w:history="1">
            <w:r w:rsidR="00C34FA5" w:rsidRPr="00C53A43">
              <w:rPr>
                <w:rStyle w:val="af0"/>
                <w:noProof/>
              </w:rPr>
              <w:t>4.3.2</w:t>
            </w:r>
            <w:r w:rsidR="00C34FA5">
              <w:rPr>
                <w:rFonts w:asciiTheme="minorHAnsi" w:eastAsiaTheme="minorEastAsia" w:hAnsiTheme="minorHAnsi" w:cstheme="minorBidi"/>
                <w:noProof/>
                <w:sz w:val="21"/>
                <w:szCs w:val="22"/>
              </w:rPr>
              <w:tab/>
            </w:r>
            <w:r w:rsidR="00C34FA5" w:rsidRPr="00C53A43">
              <w:rPr>
                <w:rStyle w:val="af0"/>
                <w:noProof/>
              </w:rPr>
              <w:t>CNN</w:t>
            </w:r>
            <w:r w:rsidR="00C34FA5" w:rsidRPr="00C53A43">
              <w:rPr>
                <w:rStyle w:val="af0"/>
                <w:noProof/>
              </w:rPr>
              <w:t>的训练及测试</w:t>
            </w:r>
            <w:r w:rsidR="00C34FA5">
              <w:rPr>
                <w:noProof/>
                <w:webHidden/>
              </w:rPr>
              <w:tab/>
            </w:r>
            <w:r w:rsidR="00C34FA5">
              <w:rPr>
                <w:noProof/>
                <w:webHidden/>
              </w:rPr>
              <w:fldChar w:fldCharType="begin"/>
            </w:r>
            <w:r w:rsidR="00C34FA5">
              <w:rPr>
                <w:noProof/>
                <w:webHidden/>
              </w:rPr>
              <w:instrText xml:space="preserve"> PAGEREF _Toc490218701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02" w:history="1">
            <w:r w:rsidR="00C34FA5" w:rsidRPr="00C53A43">
              <w:rPr>
                <w:rStyle w:val="af0"/>
                <w:noProof/>
              </w:rPr>
              <w:t>4.4</w:t>
            </w:r>
            <w:r w:rsidR="00C34FA5">
              <w:rPr>
                <w:rFonts w:asciiTheme="minorHAnsi" w:eastAsiaTheme="minorEastAsia" w:hAnsiTheme="minorHAnsi" w:cstheme="minorBidi"/>
                <w:noProof/>
                <w:sz w:val="21"/>
                <w:szCs w:val="22"/>
              </w:rPr>
              <w:tab/>
            </w:r>
            <w:r w:rsidR="00C34FA5" w:rsidRPr="00C53A43">
              <w:rPr>
                <w:rStyle w:val="af0"/>
                <w:noProof/>
              </w:rPr>
              <w:t>基于强化学习的车辆控制算法设计</w:t>
            </w:r>
            <w:r w:rsidR="00C34FA5">
              <w:rPr>
                <w:noProof/>
                <w:webHidden/>
              </w:rPr>
              <w:tab/>
            </w:r>
            <w:r w:rsidR="00C34FA5">
              <w:rPr>
                <w:noProof/>
                <w:webHidden/>
              </w:rPr>
              <w:fldChar w:fldCharType="begin"/>
            </w:r>
            <w:r w:rsidR="00C34FA5">
              <w:rPr>
                <w:noProof/>
                <w:webHidden/>
              </w:rPr>
              <w:instrText xml:space="preserve"> PAGEREF _Toc490218702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3" w:history="1">
            <w:r w:rsidR="00C34FA5" w:rsidRPr="00C53A43">
              <w:rPr>
                <w:rStyle w:val="af0"/>
                <w:noProof/>
              </w:rPr>
              <w:t>4.4.1</w:t>
            </w:r>
            <w:r w:rsidR="00C34FA5">
              <w:rPr>
                <w:rFonts w:asciiTheme="minorHAnsi" w:eastAsiaTheme="minorEastAsia" w:hAnsiTheme="minorHAnsi" w:cstheme="minorBidi"/>
                <w:noProof/>
                <w:sz w:val="21"/>
                <w:szCs w:val="22"/>
              </w:rPr>
              <w:tab/>
            </w:r>
            <w:r w:rsidR="00C34FA5" w:rsidRPr="00C53A43">
              <w:rPr>
                <w:rStyle w:val="af0"/>
                <w:noProof/>
              </w:rPr>
              <w:t>Q</w:t>
            </w:r>
            <w:r w:rsidR="00C34FA5" w:rsidRPr="00C53A43">
              <w:rPr>
                <w:rStyle w:val="af0"/>
                <w:noProof/>
              </w:rPr>
              <w:t>学习方法运用设计</w:t>
            </w:r>
            <w:r w:rsidR="00C34FA5">
              <w:rPr>
                <w:noProof/>
                <w:webHidden/>
              </w:rPr>
              <w:tab/>
            </w:r>
            <w:r w:rsidR="00C34FA5">
              <w:rPr>
                <w:noProof/>
                <w:webHidden/>
              </w:rPr>
              <w:fldChar w:fldCharType="begin"/>
            </w:r>
            <w:r w:rsidR="00C34FA5">
              <w:rPr>
                <w:noProof/>
                <w:webHidden/>
              </w:rPr>
              <w:instrText xml:space="preserve"> PAGEREF _Toc490218703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04" w:history="1">
            <w:r w:rsidR="00C34FA5" w:rsidRPr="00C53A43">
              <w:rPr>
                <w:rStyle w:val="af0"/>
                <w:noProof/>
              </w:rPr>
              <w:t>4.5</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_Toc490218704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F939E4">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705" w:history="1">
            <w:r w:rsidR="00C34FA5" w:rsidRPr="00C53A43">
              <w:rPr>
                <w:rStyle w:val="af0"/>
                <w:noProof/>
              </w:rPr>
              <w:t>第5章</w:t>
            </w:r>
            <w:r w:rsidR="00C34FA5">
              <w:rPr>
                <w:rFonts w:asciiTheme="minorHAnsi" w:eastAsiaTheme="minorEastAsia" w:hAnsiTheme="minorHAnsi" w:cstheme="minorBidi"/>
                <w:noProof/>
                <w:sz w:val="21"/>
                <w:szCs w:val="22"/>
              </w:rPr>
              <w:tab/>
            </w:r>
            <w:r w:rsidR="00C34FA5" w:rsidRPr="00C53A43">
              <w:rPr>
                <w:rStyle w:val="af0"/>
                <w:noProof/>
              </w:rPr>
              <w:t>车道线检测算法实现</w:t>
            </w:r>
            <w:r w:rsidR="00C34FA5">
              <w:rPr>
                <w:noProof/>
                <w:webHidden/>
              </w:rPr>
              <w:tab/>
            </w:r>
            <w:r w:rsidR="00C34FA5">
              <w:rPr>
                <w:noProof/>
                <w:webHidden/>
              </w:rPr>
              <w:fldChar w:fldCharType="begin"/>
            </w:r>
            <w:r w:rsidR="00C34FA5">
              <w:rPr>
                <w:noProof/>
                <w:webHidden/>
              </w:rPr>
              <w:instrText xml:space="preserve"> PAGEREF _Toc490218705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06" w:history="1">
            <w:r w:rsidR="00C34FA5" w:rsidRPr="00C53A43">
              <w:rPr>
                <w:rStyle w:val="af0"/>
                <w:noProof/>
              </w:rPr>
              <w:t>5.1</w:t>
            </w:r>
            <w:r w:rsidR="00C34FA5">
              <w:rPr>
                <w:rFonts w:asciiTheme="minorHAnsi" w:eastAsiaTheme="minorEastAsia" w:hAnsiTheme="minorHAnsi" w:cstheme="minorBidi"/>
                <w:noProof/>
                <w:sz w:val="21"/>
                <w:szCs w:val="22"/>
              </w:rPr>
              <w:tab/>
            </w:r>
            <w:r w:rsidR="00C34FA5" w:rsidRPr="00C53A43">
              <w:rPr>
                <w:rStyle w:val="af0"/>
                <w:noProof/>
              </w:rPr>
              <w:t>车道线图像数据预处理实现</w:t>
            </w:r>
            <w:r w:rsidR="00C34FA5">
              <w:rPr>
                <w:noProof/>
                <w:webHidden/>
              </w:rPr>
              <w:tab/>
            </w:r>
            <w:r w:rsidR="00C34FA5">
              <w:rPr>
                <w:noProof/>
                <w:webHidden/>
              </w:rPr>
              <w:fldChar w:fldCharType="begin"/>
            </w:r>
            <w:r w:rsidR="00C34FA5">
              <w:rPr>
                <w:noProof/>
                <w:webHidden/>
              </w:rPr>
              <w:instrText xml:space="preserve"> PAGEREF _Toc490218706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7" w:history="1">
            <w:r w:rsidR="00C34FA5" w:rsidRPr="00C53A43">
              <w:rPr>
                <w:rStyle w:val="af0"/>
                <w:noProof/>
              </w:rPr>
              <w:t>5.1.1</w:t>
            </w:r>
            <w:r w:rsidR="00C34FA5">
              <w:rPr>
                <w:rFonts w:asciiTheme="minorHAnsi" w:eastAsiaTheme="minorEastAsia" w:hAnsiTheme="minorHAnsi" w:cstheme="minorBidi"/>
                <w:noProof/>
                <w:sz w:val="21"/>
                <w:szCs w:val="22"/>
              </w:rPr>
              <w:tab/>
            </w:r>
            <w:r w:rsidR="00C34FA5" w:rsidRPr="00C53A43">
              <w:rPr>
                <w:rStyle w:val="af0"/>
                <w:noProof/>
              </w:rPr>
              <w:t>ROI</w:t>
            </w:r>
            <w:r w:rsidR="00C34FA5" w:rsidRPr="00C53A43">
              <w:rPr>
                <w:rStyle w:val="af0"/>
                <w:noProof/>
              </w:rPr>
              <w:t>区提取实现</w:t>
            </w:r>
            <w:r w:rsidR="00C34FA5">
              <w:rPr>
                <w:noProof/>
                <w:webHidden/>
              </w:rPr>
              <w:tab/>
            </w:r>
            <w:r w:rsidR="00C34FA5">
              <w:rPr>
                <w:noProof/>
                <w:webHidden/>
              </w:rPr>
              <w:fldChar w:fldCharType="begin"/>
            </w:r>
            <w:r w:rsidR="00C34FA5">
              <w:rPr>
                <w:noProof/>
                <w:webHidden/>
              </w:rPr>
              <w:instrText xml:space="preserve"> PAGEREF _Toc490218707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8" w:history="1">
            <w:r w:rsidR="00C34FA5" w:rsidRPr="00C53A43">
              <w:rPr>
                <w:rStyle w:val="af0"/>
                <w:noProof/>
              </w:rPr>
              <w:t>5.1.2</w:t>
            </w:r>
            <w:r w:rsidR="00C34FA5">
              <w:rPr>
                <w:rFonts w:asciiTheme="minorHAnsi" w:eastAsiaTheme="minorEastAsia" w:hAnsiTheme="minorHAnsi" w:cstheme="minorBidi"/>
                <w:noProof/>
                <w:sz w:val="21"/>
                <w:szCs w:val="22"/>
              </w:rPr>
              <w:tab/>
            </w:r>
            <w:r w:rsidR="00C34FA5" w:rsidRPr="00C53A43">
              <w:rPr>
                <w:rStyle w:val="af0"/>
                <w:noProof/>
              </w:rPr>
              <w:t>边缘检测实现</w:t>
            </w:r>
            <w:r w:rsidR="00C34FA5">
              <w:rPr>
                <w:noProof/>
                <w:webHidden/>
              </w:rPr>
              <w:tab/>
            </w:r>
            <w:r w:rsidR="00C34FA5">
              <w:rPr>
                <w:noProof/>
                <w:webHidden/>
              </w:rPr>
              <w:fldChar w:fldCharType="begin"/>
            </w:r>
            <w:r w:rsidR="00C34FA5">
              <w:rPr>
                <w:noProof/>
                <w:webHidden/>
              </w:rPr>
              <w:instrText xml:space="preserve"> PAGEREF _Toc490218708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9" w:history="1">
            <w:r w:rsidR="00C34FA5" w:rsidRPr="00C53A43">
              <w:rPr>
                <w:rStyle w:val="af0"/>
                <w:noProof/>
              </w:rPr>
              <w:t>5.1.3</w:t>
            </w:r>
            <w:r w:rsidR="00C34FA5">
              <w:rPr>
                <w:rFonts w:asciiTheme="minorHAnsi" w:eastAsiaTheme="minorEastAsia" w:hAnsiTheme="minorHAnsi" w:cstheme="minorBidi"/>
                <w:noProof/>
                <w:sz w:val="21"/>
                <w:szCs w:val="22"/>
              </w:rPr>
              <w:tab/>
            </w:r>
            <w:r w:rsidR="00C34FA5" w:rsidRPr="00C53A43">
              <w:rPr>
                <w:rStyle w:val="af0"/>
                <w:noProof/>
              </w:rPr>
              <w:t>直线提取实现</w:t>
            </w:r>
            <w:r w:rsidR="00C34FA5">
              <w:rPr>
                <w:noProof/>
                <w:webHidden/>
              </w:rPr>
              <w:tab/>
            </w:r>
            <w:r w:rsidR="00C34FA5">
              <w:rPr>
                <w:noProof/>
                <w:webHidden/>
              </w:rPr>
              <w:fldChar w:fldCharType="begin"/>
            </w:r>
            <w:r w:rsidR="00C34FA5">
              <w:rPr>
                <w:noProof/>
                <w:webHidden/>
              </w:rPr>
              <w:instrText xml:space="preserve"> PAGEREF _Toc490218709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0" w:history="1">
            <w:r w:rsidR="00C34FA5" w:rsidRPr="00C53A43">
              <w:rPr>
                <w:rStyle w:val="af0"/>
                <w:noProof/>
              </w:rPr>
              <w:t>5.2</w:t>
            </w:r>
            <w:r w:rsidR="00C34FA5">
              <w:rPr>
                <w:rFonts w:asciiTheme="minorHAnsi" w:eastAsiaTheme="minorEastAsia" w:hAnsiTheme="minorHAnsi" w:cstheme="minorBidi"/>
                <w:noProof/>
                <w:sz w:val="21"/>
                <w:szCs w:val="22"/>
              </w:rPr>
              <w:tab/>
            </w:r>
            <w:r w:rsidR="00C34FA5" w:rsidRPr="00C53A43">
              <w:rPr>
                <w:rStyle w:val="af0"/>
                <w:noProof/>
              </w:rPr>
              <w:t>基于</w:t>
            </w:r>
            <w:r w:rsidR="00C34FA5" w:rsidRPr="00C53A43">
              <w:rPr>
                <w:rStyle w:val="af0"/>
                <w:noProof/>
              </w:rPr>
              <w:t>CNN</w:t>
            </w:r>
            <w:r w:rsidR="00C34FA5" w:rsidRPr="00C53A43">
              <w:rPr>
                <w:rStyle w:val="af0"/>
                <w:noProof/>
              </w:rPr>
              <w:t>的车道线检测算法实现</w:t>
            </w:r>
            <w:r w:rsidR="00C34FA5">
              <w:rPr>
                <w:noProof/>
                <w:webHidden/>
              </w:rPr>
              <w:tab/>
            </w:r>
            <w:r w:rsidR="00C34FA5">
              <w:rPr>
                <w:noProof/>
                <w:webHidden/>
              </w:rPr>
              <w:fldChar w:fldCharType="begin"/>
            </w:r>
            <w:r w:rsidR="00C34FA5">
              <w:rPr>
                <w:noProof/>
                <w:webHidden/>
              </w:rPr>
              <w:instrText xml:space="preserve"> PAGEREF _Toc490218710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11" w:history="1">
            <w:r w:rsidR="00C34FA5" w:rsidRPr="00C53A43">
              <w:rPr>
                <w:rStyle w:val="af0"/>
                <w:noProof/>
              </w:rPr>
              <w:t>5.2.1</w:t>
            </w:r>
            <w:r w:rsidR="00C34FA5">
              <w:rPr>
                <w:rFonts w:asciiTheme="minorHAnsi" w:eastAsiaTheme="minorEastAsia" w:hAnsiTheme="minorHAnsi" w:cstheme="minorBidi"/>
                <w:noProof/>
                <w:sz w:val="21"/>
                <w:szCs w:val="22"/>
              </w:rPr>
              <w:tab/>
            </w:r>
            <w:r w:rsidR="00C34FA5" w:rsidRPr="00C53A43">
              <w:rPr>
                <w:rStyle w:val="af0"/>
                <w:noProof/>
              </w:rPr>
              <w:t>CNN</w:t>
            </w:r>
            <w:r w:rsidR="00C34FA5" w:rsidRPr="00C53A43">
              <w:rPr>
                <w:rStyle w:val="af0"/>
                <w:noProof/>
              </w:rPr>
              <w:t>整体架构实现</w:t>
            </w:r>
            <w:r w:rsidR="00C34FA5">
              <w:rPr>
                <w:noProof/>
                <w:webHidden/>
              </w:rPr>
              <w:tab/>
            </w:r>
            <w:r w:rsidR="00C34FA5">
              <w:rPr>
                <w:noProof/>
                <w:webHidden/>
              </w:rPr>
              <w:fldChar w:fldCharType="begin"/>
            </w:r>
            <w:r w:rsidR="00C34FA5">
              <w:rPr>
                <w:noProof/>
                <w:webHidden/>
              </w:rPr>
              <w:instrText xml:space="preserve"> PAGEREF _Toc490218711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12" w:history="1">
            <w:r w:rsidR="00C34FA5" w:rsidRPr="00C53A43">
              <w:rPr>
                <w:rStyle w:val="af0"/>
                <w:noProof/>
              </w:rPr>
              <w:t>5.2.2</w:t>
            </w:r>
            <w:r w:rsidR="00C34FA5">
              <w:rPr>
                <w:rFonts w:asciiTheme="minorHAnsi" w:eastAsiaTheme="minorEastAsia" w:hAnsiTheme="minorHAnsi" w:cstheme="minorBidi"/>
                <w:noProof/>
                <w:sz w:val="21"/>
                <w:szCs w:val="22"/>
              </w:rPr>
              <w:tab/>
            </w:r>
            <w:r w:rsidR="00C34FA5" w:rsidRPr="00C53A43">
              <w:rPr>
                <w:rStyle w:val="af0"/>
                <w:noProof/>
              </w:rPr>
              <w:t>CNN</w:t>
            </w:r>
            <w:r w:rsidR="00C34FA5" w:rsidRPr="00C53A43">
              <w:rPr>
                <w:rStyle w:val="af0"/>
                <w:noProof/>
              </w:rPr>
              <w:t>训练及测试</w:t>
            </w:r>
            <w:r w:rsidR="00C34FA5">
              <w:rPr>
                <w:noProof/>
                <w:webHidden/>
              </w:rPr>
              <w:tab/>
            </w:r>
            <w:r w:rsidR="00C34FA5">
              <w:rPr>
                <w:noProof/>
                <w:webHidden/>
              </w:rPr>
              <w:fldChar w:fldCharType="begin"/>
            </w:r>
            <w:r w:rsidR="00C34FA5">
              <w:rPr>
                <w:noProof/>
                <w:webHidden/>
              </w:rPr>
              <w:instrText xml:space="preserve"> PAGEREF _Toc490218712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3" w:history="1">
            <w:r w:rsidR="00C34FA5" w:rsidRPr="00C53A43">
              <w:rPr>
                <w:rStyle w:val="af0"/>
                <w:noProof/>
              </w:rPr>
              <w:t>5.3</w:t>
            </w:r>
            <w:r w:rsidR="00C34FA5">
              <w:rPr>
                <w:rFonts w:asciiTheme="minorHAnsi" w:eastAsiaTheme="minorEastAsia" w:hAnsiTheme="minorHAnsi" w:cstheme="minorBidi"/>
                <w:noProof/>
                <w:sz w:val="21"/>
                <w:szCs w:val="22"/>
              </w:rPr>
              <w:tab/>
            </w:r>
            <w:r w:rsidR="00C34FA5" w:rsidRPr="00C53A43">
              <w:rPr>
                <w:rStyle w:val="af0"/>
                <w:noProof/>
              </w:rPr>
              <w:t>基于强化学习的车辆控制算法实现</w:t>
            </w:r>
            <w:r w:rsidR="00C34FA5">
              <w:rPr>
                <w:noProof/>
                <w:webHidden/>
              </w:rPr>
              <w:tab/>
            </w:r>
            <w:r w:rsidR="00C34FA5">
              <w:rPr>
                <w:noProof/>
                <w:webHidden/>
              </w:rPr>
              <w:fldChar w:fldCharType="begin"/>
            </w:r>
            <w:r w:rsidR="00C34FA5">
              <w:rPr>
                <w:noProof/>
                <w:webHidden/>
              </w:rPr>
              <w:instrText xml:space="preserve"> PAGEREF _Toc490218713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14" w:history="1">
            <w:r w:rsidR="00C34FA5" w:rsidRPr="00C53A43">
              <w:rPr>
                <w:rStyle w:val="af0"/>
                <w:noProof/>
              </w:rPr>
              <w:t>5.3.1</w:t>
            </w:r>
            <w:r w:rsidR="00C34FA5">
              <w:rPr>
                <w:rFonts w:asciiTheme="minorHAnsi" w:eastAsiaTheme="minorEastAsia" w:hAnsiTheme="minorHAnsi" w:cstheme="minorBidi"/>
                <w:noProof/>
                <w:sz w:val="21"/>
                <w:szCs w:val="22"/>
              </w:rPr>
              <w:tab/>
            </w:r>
            <w:r w:rsidR="00C34FA5" w:rsidRPr="00C53A43">
              <w:rPr>
                <w:rStyle w:val="af0"/>
                <w:noProof/>
              </w:rPr>
              <w:t>Q</w:t>
            </w:r>
            <w:r w:rsidR="00C34FA5" w:rsidRPr="00C53A43">
              <w:rPr>
                <w:rStyle w:val="af0"/>
                <w:noProof/>
              </w:rPr>
              <w:t>学习方法实现</w:t>
            </w:r>
            <w:r w:rsidR="00C34FA5">
              <w:rPr>
                <w:noProof/>
                <w:webHidden/>
              </w:rPr>
              <w:tab/>
            </w:r>
            <w:r w:rsidR="00C34FA5">
              <w:rPr>
                <w:noProof/>
                <w:webHidden/>
              </w:rPr>
              <w:fldChar w:fldCharType="begin"/>
            </w:r>
            <w:r w:rsidR="00C34FA5">
              <w:rPr>
                <w:noProof/>
                <w:webHidden/>
              </w:rPr>
              <w:instrText xml:space="preserve"> PAGEREF _Toc490218714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5" w:history="1">
            <w:r w:rsidR="00C34FA5" w:rsidRPr="00C53A43">
              <w:rPr>
                <w:rStyle w:val="af0"/>
                <w:noProof/>
              </w:rPr>
              <w:t>5.4</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_Toc490218715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F939E4">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716" w:history="1">
            <w:r w:rsidR="00C34FA5" w:rsidRPr="00C53A43">
              <w:rPr>
                <w:rStyle w:val="af0"/>
                <w:noProof/>
              </w:rPr>
              <w:t>第6章</w:t>
            </w:r>
            <w:r w:rsidR="00C34FA5">
              <w:rPr>
                <w:rFonts w:asciiTheme="minorHAnsi" w:eastAsiaTheme="minorEastAsia" w:hAnsiTheme="minorHAnsi" w:cstheme="minorBidi"/>
                <w:noProof/>
                <w:sz w:val="21"/>
                <w:szCs w:val="22"/>
              </w:rPr>
              <w:tab/>
            </w:r>
            <w:r w:rsidR="00C34FA5" w:rsidRPr="00C53A43">
              <w:rPr>
                <w:rStyle w:val="af0"/>
                <w:noProof/>
              </w:rPr>
              <w:t>车道线检测方法实现及测试</w:t>
            </w:r>
            <w:r w:rsidR="00C34FA5">
              <w:rPr>
                <w:noProof/>
                <w:webHidden/>
              </w:rPr>
              <w:tab/>
            </w:r>
            <w:r w:rsidR="00C34FA5">
              <w:rPr>
                <w:noProof/>
                <w:webHidden/>
              </w:rPr>
              <w:fldChar w:fldCharType="begin"/>
            </w:r>
            <w:r w:rsidR="00C34FA5">
              <w:rPr>
                <w:noProof/>
                <w:webHidden/>
              </w:rPr>
              <w:instrText xml:space="preserve"> PAGEREF _Toc490218716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7" w:history="1">
            <w:r w:rsidR="00C34FA5" w:rsidRPr="00C53A43">
              <w:rPr>
                <w:rStyle w:val="af0"/>
                <w:noProof/>
              </w:rPr>
              <w:t>6.1</w:t>
            </w:r>
            <w:r w:rsidR="00C34FA5">
              <w:rPr>
                <w:rFonts w:asciiTheme="minorHAnsi" w:eastAsiaTheme="minorEastAsia" w:hAnsiTheme="minorHAnsi" w:cstheme="minorBidi"/>
                <w:noProof/>
                <w:sz w:val="21"/>
                <w:szCs w:val="22"/>
              </w:rPr>
              <w:tab/>
            </w:r>
            <w:r w:rsidR="00C34FA5" w:rsidRPr="00C53A43">
              <w:rPr>
                <w:rStyle w:val="af0"/>
                <w:noProof/>
              </w:rPr>
              <w:t>系统实现测试环境</w:t>
            </w:r>
            <w:r w:rsidR="00C34FA5">
              <w:rPr>
                <w:noProof/>
                <w:webHidden/>
              </w:rPr>
              <w:tab/>
            </w:r>
            <w:r w:rsidR="00C34FA5">
              <w:rPr>
                <w:noProof/>
                <w:webHidden/>
              </w:rPr>
              <w:fldChar w:fldCharType="begin"/>
            </w:r>
            <w:r w:rsidR="00C34FA5">
              <w:rPr>
                <w:noProof/>
                <w:webHidden/>
              </w:rPr>
              <w:instrText xml:space="preserve"> PAGEREF _Toc490218717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8" w:history="1">
            <w:r w:rsidR="00C34FA5" w:rsidRPr="00C53A43">
              <w:rPr>
                <w:rStyle w:val="af0"/>
                <w:noProof/>
              </w:rPr>
              <w:t>6.2</w:t>
            </w:r>
            <w:r w:rsidR="00C34FA5">
              <w:rPr>
                <w:rFonts w:asciiTheme="minorHAnsi" w:eastAsiaTheme="minorEastAsia" w:hAnsiTheme="minorHAnsi" w:cstheme="minorBidi"/>
                <w:noProof/>
                <w:sz w:val="21"/>
                <w:szCs w:val="22"/>
              </w:rPr>
              <w:tab/>
            </w:r>
            <w:r w:rsidR="00C34FA5" w:rsidRPr="00C53A43">
              <w:rPr>
                <w:rStyle w:val="af0"/>
                <w:noProof/>
              </w:rPr>
              <w:t>测试实例</w:t>
            </w:r>
            <w:r w:rsidR="00C34FA5">
              <w:rPr>
                <w:noProof/>
                <w:webHidden/>
              </w:rPr>
              <w:tab/>
            </w:r>
            <w:r w:rsidR="00C34FA5">
              <w:rPr>
                <w:noProof/>
                <w:webHidden/>
              </w:rPr>
              <w:fldChar w:fldCharType="begin"/>
            </w:r>
            <w:r w:rsidR="00C34FA5">
              <w:rPr>
                <w:noProof/>
                <w:webHidden/>
              </w:rPr>
              <w:instrText xml:space="preserve"> PAGEREF _Toc490218718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9" w:history="1">
            <w:r w:rsidR="00C34FA5" w:rsidRPr="00C53A43">
              <w:rPr>
                <w:rStyle w:val="af0"/>
                <w:noProof/>
              </w:rPr>
              <w:t>6.3</w:t>
            </w:r>
            <w:r w:rsidR="00C34FA5">
              <w:rPr>
                <w:rFonts w:asciiTheme="minorHAnsi" w:eastAsiaTheme="minorEastAsia" w:hAnsiTheme="minorHAnsi" w:cstheme="minorBidi"/>
                <w:noProof/>
                <w:sz w:val="21"/>
                <w:szCs w:val="22"/>
              </w:rPr>
              <w:tab/>
            </w:r>
            <w:r w:rsidR="00C34FA5" w:rsidRPr="00C53A43">
              <w:rPr>
                <w:rStyle w:val="af0"/>
                <w:noProof/>
              </w:rPr>
              <w:t>测试结果</w:t>
            </w:r>
            <w:r w:rsidR="00C34FA5">
              <w:rPr>
                <w:noProof/>
                <w:webHidden/>
              </w:rPr>
              <w:tab/>
            </w:r>
            <w:r w:rsidR="00C34FA5">
              <w:rPr>
                <w:noProof/>
                <w:webHidden/>
              </w:rPr>
              <w:fldChar w:fldCharType="begin"/>
            </w:r>
            <w:r w:rsidR="00C34FA5">
              <w:rPr>
                <w:noProof/>
                <w:webHidden/>
              </w:rPr>
              <w:instrText xml:space="preserve"> PAGEREF _Toc490218719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F939E4">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20" w:history="1">
            <w:r w:rsidR="00C34FA5" w:rsidRPr="00C53A43">
              <w:rPr>
                <w:rStyle w:val="af0"/>
                <w:noProof/>
              </w:rPr>
              <w:t>6.4</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_Toc490218720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F939E4">
          <w:pPr>
            <w:pStyle w:val="11"/>
            <w:tabs>
              <w:tab w:val="right" w:leader="dot" w:pos="8302"/>
            </w:tabs>
            <w:spacing w:before="120" w:after="120"/>
            <w:rPr>
              <w:rFonts w:asciiTheme="minorHAnsi" w:eastAsiaTheme="minorEastAsia" w:hAnsiTheme="minorHAnsi" w:cstheme="minorBidi"/>
              <w:noProof/>
              <w:sz w:val="21"/>
              <w:szCs w:val="22"/>
            </w:rPr>
          </w:pPr>
          <w:hyperlink w:anchor="_Toc490218721" w:history="1">
            <w:r w:rsidR="00C34FA5" w:rsidRPr="00C53A43">
              <w:rPr>
                <w:rStyle w:val="af0"/>
                <w:noProof/>
              </w:rPr>
              <w:t>结 论</w:t>
            </w:r>
            <w:r w:rsidR="00C34FA5">
              <w:rPr>
                <w:noProof/>
                <w:webHidden/>
              </w:rPr>
              <w:tab/>
            </w:r>
            <w:r w:rsidR="00C34FA5">
              <w:rPr>
                <w:noProof/>
                <w:webHidden/>
              </w:rPr>
              <w:fldChar w:fldCharType="begin"/>
            </w:r>
            <w:r w:rsidR="00C34FA5">
              <w:rPr>
                <w:noProof/>
                <w:webHidden/>
              </w:rPr>
              <w:instrText xml:space="preserve"> PAGEREF _Toc490218721 \h </w:instrText>
            </w:r>
            <w:r w:rsidR="00C34FA5">
              <w:rPr>
                <w:noProof/>
                <w:webHidden/>
              </w:rPr>
            </w:r>
            <w:r w:rsidR="00C34FA5">
              <w:rPr>
                <w:noProof/>
                <w:webHidden/>
              </w:rPr>
              <w:fldChar w:fldCharType="separate"/>
            </w:r>
            <w:r w:rsidR="00C34FA5">
              <w:rPr>
                <w:noProof/>
                <w:webHidden/>
              </w:rPr>
              <w:t>11</w:t>
            </w:r>
            <w:r w:rsidR="00C34FA5">
              <w:rPr>
                <w:noProof/>
                <w:webHidden/>
              </w:rPr>
              <w:fldChar w:fldCharType="end"/>
            </w:r>
          </w:hyperlink>
        </w:p>
        <w:p w:rsidR="00C34FA5" w:rsidRDefault="00F939E4">
          <w:pPr>
            <w:pStyle w:val="11"/>
            <w:tabs>
              <w:tab w:val="right" w:leader="dot" w:pos="8302"/>
            </w:tabs>
            <w:spacing w:before="120" w:after="120"/>
            <w:rPr>
              <w:rFonts w:asciiTheme="minorHAnsi" w:eastAsiaTheme="minorEastAsia" w:hAnsiTheme="minorHAnsi" w:cstheme="minorBidi"/>
              <w:noProof/>
              <w:sz w:val="21"/>
              <w:szCs w:val="22"/>
            </w:rPr>
          </w:pPr>
          <w:hyperlink w:anchor="_Toc490218722" w:history="1">
            <w:r w:rsidR="00C34FA5" w:rsidRPr="00C53A43">
              <w:rPr>
                <w:rStyle w:val="af0"/>
                <w:noProof/>
              </w:rPr>
              <w:t>参 考 文 献</w:t>
            </w:r>
            <w:r w:rsidR="00C34FA5">
              <w:rPr>
                <w:noProof/>
                <w:webHidden/>
              </w:rPr>
              <w:tab/>
            </w:r>
            <w:r w:rsidR="00C34FA5">
              <w:rPr>
                <w:noProof/>
                <w:webHidden/>
              </w:rPr>
              <w:fldChar w:fldCharType="begin"/>
            </w:r>
            <w:r w:rsidR="00C34FA5">
              <w:rPr>
                <w:noProof/>
                <w:webHidden/>
              </w:rPr>
              <w:instrText xml:space="preserve"> PAGEREF _Toc490218722 \h </w:instrText>
            </w:r>
            <w:r w:rsidR="00C34FA5">
              <w:rPr>
                <w:noProof/>
                <w:webHidden/>
              </w:rPr>
            </w:r>
            <w:r w:rsidR="00C34FA5">
              <w:rPr>
                <w:noProof/>
                <w:webHidden/>
              </w:rPr>
              <w:fldChar w:fldCharType="separate"/>
            </w:r>
            <w:r w:rsidR="00C34FA5">
              <w:rPr>
                <w:noProof/>
                <w:webHidden/>
              </w:rPr>
              <w:t>67</w:t>
            </w:r>
            <w:r w:rsidR="00C34FA5">
              <w:rPr>
                <w:noProof/>
                <w:webHidden/>
              </w:rPr>
              <w:fldChar w:fldCharType="end"/>
            </w:r>
          </w:hyperlink>
        </w:p>
        <w:p w:rsidR="00AC12C3" w:rsidRDefault="00AC12C3">
          <w:pPr>
            <w:spacing w:before="120" w:after="120"/>
          </w:pPr>
          <w:r>
            <w:rPr>
              <w:b/>
              <w:bCs/>
              <w:lang w:val="zh-CN"/>
            </w:rPr>
            <w:fldChar w:fldCharType="end"/>
          </w:r>
        </w:p>
      </w:sdtContent>
    </w:sdt>
    <w:p w:rsidR="00AC12C3" w:rsidRPr="00AC12C3" w:rsidRDefault="00AC12C3" w:rsidP="00AC12C3">
      <w:pPr>
        <w:spacing w:before="120" w:after="120"/>
      </w:pPr>
    </w:p>
    <w:p w:rsidR="001F7350" w:rsidRDefault="001F7350" w:rsidP="00C204DB">
      <w:pPr>
        <w:pStyle w:val="11"/>
        <w:tabs>
          <w:tab w:val="right" w:leader="dot" w:pos="8302"/>
        </w:tabs>
        <w:spacing w:before="120" w:after="120"/>
      </w:pPr>
    </w:p>
    <w:p w:rsidR="00C4708D" w:rsidRPr="001F4D89" w:rsidRDefault="00C4708D" w:rsidP="001F4D89">
      <w:pPr>
        <w:spacing w:before="120" w:after="120"/>
        <w:sectPr w:rsidR="00C4708D" w:rsidRPr="001F4D89">
          <w:headerReference w:type="default" r:id="rId21"/>
          <w:footerReference w:type="even" r:id="rId22"/>
          <w:footerReference w:type="default" r:id="rId23"/>
          <w:headerReference w:type="first" r:id="rId24"/>
          <w:footerReference w:type="first" r:id="rId25"/>
          <w:pgSz w:w="11906" w:h="16838"/>
          <w:pgMar w:top="1440" w:right="1797" w:bottom="1440" w:left="1797" w:header="851" w:footer="992" w:gutter="0"/>
          <w:pgNumType w:fmt="upperRoman" w:start="1"/>
          <w:cols w:space="720"/>
          <w:docGrid w:linePitch="312"/>
        </w:sectPr>
      </w:pPr>
    </w:p>
    <w:p w:rsidR="00C4708D" w:rsidRDefault="00C4708D">
      <w:pPr>
        <w:pStyle w:val="10505"/>
        <w:spacing w:before="120" w:after="120"/>
        <w:rPr>
          <w:sz w:val="32"/>
          <w:szCs w:val="32"/>
        </w:rPr>
      </w:pPr>
      <w:bookmarkStart w:id="4" w:name="_Hlt273261550"/>
      <w:bookmarkStart w:id="5" w:name="_Hlt273463979"/>
      <w:bookmarkEnd w:id="4"/>
      <w:bookmarkEnd w:id="5"/>
      <w:r>
        <w:rPr>
          <w:rFonts w:hint="eastAsia"/>
          <w:sz w:val="32"/>
          <w:szCs w:val="32"/>
        </w:rPr>
        <w:lastRenderedPageBreak/>
        <w:t xml:space="preserve"> </w:t>
      </w:r>
      <w:bookmarkStart w:id="6" w:name="_Toc322527275"/>
      <w:bookmarkStart w:id="7" w:name="_Toc481359652"/>
      <w:bookmarkStart w:id="8" w:name="_Toc490218665"/>
      <w:r>
        <w:rPr>
          <w:rFonts w:hint="eastAsia"/>
          <w:sz w:val="32"/>
          <w:szCs w:val="32"/>
        </w:rPr>
        <w:t>绪</w:t>
      </w:r>
      <w:r w:rsidR="00205D66">
        <w:rPr>
          <w:rFonts w:hint="eastAsia"/>
          <w:sz w:val="32"/>
          <w:szCs w:val="32"/>
        </w:rPr>
        <w:t xml:space="preserve"> </w:t>
      </w:r>
      <w:r>
        <w:rPr>
          <w:rFonts w:hint="eastAsia"/>
          <w:sz w:val="32"/>
          <w:szCs w:val="32"/>
        </w:rPr>
        <w:t>论</w:t>
      </w:r>
      <w:bookmarkEnd w:id="6"/>
      <w:bookmarkEnd w:id="7"/>
      <w:bookmarkEnd w:id="8"/>
    </w:p>
    <w:p w:rsidR="00150A58" w:rsidRPr="00150A58" w:rsidRDefault="00150A58" w:rsidP="00150A58">
      <w:pPr>
        <w:pStyle w:val="20505"/>
        <w:spacing w:before="120" w:after="120"/>
        <w:rPr>
          <w:rFonts w:ascii="黑体"/>
          <w:sz w:val="28"/>
          <w:szCs w:val="28"/>
        </w:rPr>
      </w:pPr>
      <w:bookmarkStart w:id="9" w:name="_Toc322527276"/>
      <w:bookmarkStart w:id="10" w:name="_Toc481359653"/>
      <w:bookmarkStart w:id="11" w:name="_Toc490218666"/>
      <w:r w:rsidRPr="00150A58">
        <w:rPr>
          <w:rFonts w:ascii="黑体" w:hint="eastAsia"/>
          <w:sz w:val="28"/>
          <w:szCs w:val="28"/>
        </w:rPr>
        <w:t>课题研究背景及意义</w:t>
      </w:r>
      <w:bookmarkEnd w:id="9"/>
      <w:bookmarkEnd w:id="10"/>
      <w:bookmarkEnd w:id="11"/>
    </w:p>
    <w:p w:rsidR="00C204DB" w:rsidRDefault="00C204DB" w:rsidP="00150A58">
      <w:pPr>
        <w:spacing w:line="312" w:lineRule="auto"/>
        <w:ind w:firstLineChars="200" w:firstLine="480"/>
        <w:rPr>
          <w:rFonts w:ascii="宋体" w:hAnsi="宋体"/>
        </w:rPr>
      </w:pPr>
      <w:r>
        <w:rPr>
          <w:rFonts w:ascii="宋体" w:hAnsi="宋体" w:hint="eastAsia"/>
        </w:rPr>
        <w:t>近年来，</w:t>
      </w:r>
      <w:r>
        <w:rPr>
          <w:rFonts w:ascii="宋体" w:hAnsi="宋体"/>
        </w:rPr>
        <w:t>由于硬件技术和软件技术的发</w:t>
      </w:r>
      <w:r>
        <w:rPr>
          <w:rFonts w:ascii="宋体" w:hAnsi="宋体" w:hint="eastAsia"/>
        </w:rPr>
        <w:t>展</w:t>
      </w:r>
      <w:r>
        <w:rPr>
          <w:rFonts w:ascii="宋体" w:hAnsi="宋体"/>
        </w:rPr>
        <w:t>，人工智能得到了越来越多的关注</w:t>
      </w:r>
      <w:r>
        <w:rPr>
          <w:rFonts w:ascii="宋体" w:hAnsi="宋体" w:hint="eastAsia"/>
        </w:rPr>
        <w:t>。</w:t>
      </w:r>
      <w:r>
        <w:rPr>
          <w:rFonts w:ascii="宋体" w:hAnsi="宋体"/>
        </w:rPr>
        <w:t>随着</w:t>
      </w:r>
      <w:r>
        <w:rPr>
          <w:rFonts w:ascii="宋体" w:hAnsi="宋体" w:hint="eastAsia"/>
        </w:rPr>
        <w:t>各种高级</w:t>
      </w:r>
      <w:r>
        <w:rPr>
          <w:rFonts w:ascii="宋体" w:hAnsi="宋体"/>
        </w:rPr>
        <w:t>算法不断</w:t>
      </w:r>
      <w:r>
        <w:rPr>
          <w:rFonts w:ascii="宋体" w:hAnsi="宋体" w:hint="eastAsia"/>
        </w:rPr>
        <w:t>的</w:t>
      </w:r>
      <w:r>
        <w:rPr>
          <w:rFonts w:ascii="宋体" w:hAnsi="宋体"/>
        </w:rPr>
        <w:t>提高，人工智能逐渐</w:t>
      </w:r>
      <w:r>
        <w:rPr>
          <w:rFonts w:ascii="宋体" w:hAnsi="宋体" w:hint="eastAsia"/>
        </w:rPr>
        <w:t>由</w:t>
      </w:r>
      <w:r>
        <w:rPr>
          <w:rFonts w:ascii="宋体" w:hAnsi="宋体"/>
        </w:rPr>
        <w:t>单一的模式识别</w:t>
      </w:r>
      <w:r>
        <w:rPr>
          <w:rFonts w:ascii="宋体" w:hAnsi="宋体" w:hint="eastAsia"/>
        </w:rPr>
        <w:t>发展</w:t>
      </w:r>
      <w:r>
        <w:rPr>
          <w:rFonts w:ascii="宋体" w:hAnsi="宋体"/>
        </w:rPr>
        <w:t>为机器</w:t>
      </w:r>
      <w:r>
        <w:rPr>
          <w:rFonts w:ascii="宋体" w:hAnsi="宋体" w:hint="eastAsia"/>
        </w:rPr>
        <w:t>学习再</w:t>
      </w:r>
      <w:r>
        <w:rPr>
          <w:rFonts w:ascii="宋体" w:hAnsi="宋体"/>
        </w:rPr>
        <w:t>到深度学习</w:t>
      </w:r>
      <w:r>
        <w:rPr>
          <w:rFonts w:ascii="宋体" w:hAnsi="宋体" w:hint="eastAsia"/>
        </w:rPr>
        <w:t>。</w:t>
      </w:r>
      <w:r w:rsidR="004175E0">
        <w:rPr>
          <w:rFonts w:ascii="宋体" w:hAnsi="宋体" w:hint="eastAsia"/>
        </w:rPr>
        <w:t>其中</w:t>
      </w:r>
      <w:r w:rsidR="004175E0">
        <w:rPr>
          <w:rFonts w:ascii="宋体" w:hAnsi="宋体"/>
        </w:rPr>
        <w:t>，无人驾驶</w:t>
      </w:r>
      <w:r w:rsidR="004175E0">
        <w:rPr>
          <w:rFonts w:ascii="宋体" w:hAnsi="宋体" w:hint="eastAsia"/>
        </w:rPr>
        <w:t>近年</w:t>
      </w:r>
      <w:r w:rsidR="004175E0">
        <w:rPr>
          <w:rFonts w:ascii="宋体" w:hAnsi="宋体"/>
        </w:rPr>
        <w:t>来成为人工智能中的一个关注</w:t>
      </w:r>
      <w:r w:rsidR="004175E0">
        <w:rPr>
          <w:rFonts w:ascii="宋体" w:hAnsi="宋体" w:hint="eastAsia"/>
        </w:rPr>
        <w:t>热点。无人驾驶</w:t>
      </w:r>
      <w:r w:rsidR="004175E0">
        <w:rPr>
          <w:rFonts w:ascii="宋体" w:hAnsi="宋体"/>
        </w:rPr>
        <w:t>主要基于智能车辆，让车辆通过机器的识别和控制，自主的实现安全准确的驾驶</w:t>
      </w:r>
      <w:r w:rsidR="00322272">
        <w:rPr>
          <w:rFonts w:ascii="宋体" w:hAnsi="宋体" w:hint="eastAsia"/>
        </w:rPr>
        <w:t>。</w:t>
      </w:r>
    </w:p>
    <w:p w:rsidR="004175E0" w:rsidRDefault="004175E0" w:rsidP="00150A58">
      <w:pPr>
        <w:spacing w:line="312" w:lineRule="auto"/>
        <w:ind w:firstLineChars="200" w:firstLine="480"/>
        <w:rPr>
          <w:rFonts w:ascii="宋体" w:hAnsi="宋体"/>
        </w:rPr>
      </w:pPr>
      <w:r>
        <w:rPr>
          <w:rFonts w:ascii="宋体" w:hAnsi="宋体" w:hint="eastAsia"/>
        </w:rPr>
        <w:t>据统计</w:t>
      </w:r>
      <w:r>
        <w:rPr>
          <w:rFonts w:ascii="宋体" w:hAnsi="宋体"/>
        </w:rPr>
        <w:t>，</w:t>
      </w:r>
      <w:r w:rsidR="001D7502">
        <w:rPr>
          <w:rFonts w:ascii="宋体" w:hAnsi="宋体" w:hint="eastAsia"/>
        </w:rPr>
        <w:t>大多数</w:t>
      </w:r>
      <w:r w:rsidR="001D7502">
        <w:rPr>
          <w:rFonts w:ascii="宋体" w:hAnsi="宋体"/>
        </w:rPr>
        <w:t>车辆事故都由</w:t>
      </w:r>
      <w:r w:rsidR="001D7502">
        <w:rPr>
          <w:rFonts w:ascii="宋体" w:hAnsi="宋体" w:hint="eastAsia"/>
        </w:rPr>
        <w:t>人为</w:t>
      </w:r>
      <w:r w:rsidR="001D7502">
        <w:rPr>
          <w:rFonts w:ascii="宋体" w:hAnsi="宋体"/>
        </w:rPr>
        <w:t>造成，而不是机器故障</w:t>
      </w:r>
      <w:r w:rsidR="001D7502">
        <w:rPr>
          <w:rFonts w:ascii="宋体" w:hAnsi="宋体" w:hint="eastAsia"/>
        </w:rPr>
        <w:t>。大多数</w:t>
      </w:r>
      <w:r w:rsidR="001D7502">
        <w:rPr>
          <w:rFonts w:ascii="宋体" w:hAnsi="宋体"/>
        </w:rPr>
        <w:t>车辆事故原因都是</w:t>
      </w:r>
      <w:r w:rsidR="001D7502">
        <w:rPr>
          <w:rFonts w:ascii="宋体" w:hAnsi="宋体" w:hint="eastAsia"/>
        </w:rPr>
        <w:t>疲劳驾驶</w:t>
      </w:r>
      <w:r w:rsidR="001D7502">
        <w:rPr>
          <w:rFonts w:ascii="宋体" w:hAnsi="宋体"/>
        </w:rPr>
        <w:t>，酒驾以及判断失误和</w:t>
      </w:r>
      <w:r w:rsidR="001D7502">
        <w:rPr>
          <w:rFonts w:ascii="宋体" w:hAnsi="宋体" w:hint="eastAsia"/>
        </w:rPr>
        <w:t>来不及</w:t>
      </w:r>
      <w:r w:rsidR="001D7502">
        <w:rPr>
          <w:rFonts w:ascii="宋体" w:hAnsi="宋体"/>
        </w:rPr>
        <w:t>反应</w:t>
      </w:r>
      <w:r w:rsidR="001D7502">
        <w:rPr>
          <w:rFonts w:ascii="宋体" w:hAnsi="宋体" w:hint="eastAsia"/>
        </w:rPr>
        <w:t>。</w:t>
      </w:r>
      <w:r w:rsidR="00322272">
        <w:rPr>
          <w:rFonts w:ascii="宋体" w:hAnsi="宋体" w:hint="eastAsia"/>
        </w:rPr>
        <w:t>根据</w:t>
      </w:r>
      <w:r w:rsidR="00322272">
        <w:rPr>
          <w:rFonts w:ascii="宋体" w:hAnsi="宋体"/>
        </w:rPr>
        <w:t>交通部门的调查来看，在事故发生之前，只有</w:t>
      </w:r>
      <w:r w:rsidR="00322272">
        <w:rPr>
          <w:rFonts w:ascii="宋体" w:hAnsi="宋体" w:hint="eastAsia"/>
        </w:rPr>
        <w:t>在0</w:t>
      </w:r>
      <w:r w:rsidR="00322272">
        <w:rPr>
          <w:rFonts w:ascii="宋体" w:hAnsi="宋体"/>
        </w:rPr>
        <w:t>.5s</w:t>
      </w:r>
      <w:r w:rsidR="00322272">
        <w:rPr>
          <w:rFonts w:ascii="宋体" w:hAnsi="宋体" w:hint="eastAsia"/>
        </w:rPr>
        <w:t>内</w:t>
      </w:r>
      <w:r w:rsidR="00322272">
        <w:rPr>
          <w:rFonts w:ascii="宋体" w:hAnsi="宋体"/>
        </w:rPr>
        <w:t>做出相应的应对措施</w:t>
      </w:r>
      <w:r w:rsidR="00322272">
        <w:rPr>
          <w:rFonts w:ascii="宋体" w:hAnsi="宋体" w:hint="eastAsia"/>
        </w:rPr>
        <w:t>才能</w:t>
      </w:r>
      <w:r w:rsidR="00322272">
        <w:rPr>
          <w:rFonts w:ascii="宋体" w:hAnsi="宋体"/>
        </w:rPr>
        <w:t>避免交通事故的发生。</w:t>
      </w:r>
      <w:r w:rsidR="00322272">
        <w:rPr>
          <w:rFonts w:ascii="宋体" w:hAnsi="宋体" w:hint="eastAsia"/>
        </w:rPr>
        <w:t>对于人</w:t>
      </w:r>
      <w:r w:rsidR="00322272">
        <w:rPr>
          <w:rFonts w:ascii="宋体" w:hAnsi="宋体"/>
        </w:rPr>
        <w:t>来说，</w:t>
      </w:r>
      <w:r w:rsidR="00322272">
        <w:rPr>
          <w:rFonts w:ascii="宋体" w:hAnsi="宋体" w:hint="eastAsia"/>
        </w:rPr>
        <w:t>0</w:t>
      </w:r>
      <w:r w:rsidR="00322272">
        <w:rPr>
          <w:rFonts w:ascii="宋体" w:hAnsi="宋体"/>
        </w:rPr>
        <w:t>.5s的时间往往不够，但是，对于</w:t>
      </w:r>
      <w:r w:rsidR="00322272">
        <w:rPr>
          <w:rFonts w:ascii="宋体" w:hAnsi="宋体" w:hint="eastAsia"/>
        </w:rPr>
        <w:t>按</w:t>
      </w:r>
      <w:r w:rsidR="00322272">
        <w:rPr>
          <w:rFonts w:ascii="宋体" w:hAnsi="宋体"/>
        </w:rPr>
        <w:t>毫秒</w:t>
      </w:r>
      <w:r w:rsidR="00322272">
        <w:rPr>
          <w:rFonts w:ascii="宋体" w:hAnsi="宋体" w:hint="eastAsia"/>
        </w:rPr>
        <w:t>甚至</w:t>
      </w:r>
      <w:r w:rsidR="00322272">
        <w:rPr>
          <w:rFonts w:ascii="宋体" w:hAnsi="宋体"/>
        </w:rPr>
        <w:t>微秒来进行计算</w:t>
      </w:r>
      <w:r w:rsidR="00322272">
        <w:rPr>
          <w:rFonts w:ascii="宋体" w:hAnsi="宋体" w:hint="eastAsia"/>
        </w:rPr>
        <w:t>的</w:t>
      </w:r>
      <w:r w:rsidR="00322272">
        <w:rPr>
          <w:rFonts w:ascii="宋体" w:hAnsi="宋体"/>
        </w:rPr>
        <w:t>机器来说，</w:t>
      </w:r>
      <w:r w:rsidR="00322272">
        <w:rPr>
          <w:rFonts w:ascii="宋体" w:hAnsi="宋体" w:hint="eastAsia"/>
        </w:rPr>
        <w:t>0</w:t>
      </w:r>
      <w:r w:rsidR="00322272">
        <w:rPr>
          <w:rFonts w:ascii="宋体" w:hAnsi="宋体"/>
        </w:rPr>
        <w:t>.5s</w:t>
      </w:r>
      <w:r w:rsidR="00322272">
        <w:rPr>
          <w:rFonts w:ascii="宋体" w:hAnsi="宋体" w:hint="eastAsia"/>
        </w:rPr>
        <w:t>的</w:t>
      </w:r>
      <w:r w:rsidR="00322272">
        <w:rPr>
          <w:rFonts w:ascii="宋体" w:hAnsi="宋体"/>
        </w:rPr>
        <w:t>时间相当充足了。</w:t>
      </w:r>
      <w:r w:rsidR="00322272">
        <w:rPr>
          <w:rFonts w:ascii="宋体" w:hAnsi="宋体" w:hint="eastAsia"/>
        </w:rPr>
        <w:t>而智能</w:t>
      </w:r>
      <w:r w:rsidR="00322272">
        <w:rPr>
          <w:rFonts w:ascii="宋体" w:hAnsi="宋体"/>
        </w:rPr>
        <w:t>车辆</w:t>
      </w:r>
      <w:r w:rsidR="00322272">
        <w:rPr>
          <w:rFonts w:ascii="宋体" w:hAnsi="宋体" w:hint="eastAsia"/>
        </w:rPr>
        <w:t>中</w:t>
      </w:r>
      <w:r w:rsidR="00322272">
        <w:rPr>
          <w:rFonts w:ascii="宋体" w:hAnsi="宋体"/>
        </w:rPr>
        <w:t>的无人驾驶的出现就是为了解决这个问题。</w:t>
      </w:r>
      <w:r w:rsidR="001D7502">
        <w:rPr>
          <w:rFonts w:ascii="宋体" w:hAnsi="宋体" w:hint="eastAsia"/>
        </w:rPr>
        <w:t>如果</w:t>
      </w:r>
      <w:r w:rsidR="001D7502">
        <w:rPr>
          <w:rFonts w:ascii="宋体" w:hAnsi="宋体"/>
        </w:rPr>
        <w:t>能让机器自主操作，而不加</w:t>
      </w:r>
      <w:r w:rsidR="001D7502">
        <w:rPr>
          <w:rFonts w:ascii="宋体" w:hAnsi="宋体" w:hint="eastAsia"/>
        </w:rPr>
        <w:t>与</w:t>
      </w:r>
      <w:r w:rsidR="001D7502">
        <w:rPr>
          <w:rFonts w:ascii="宋体" w:hAnsi="宋体"/>
        </w:rPr>
        <w:t>人工干涉</w:t>
      </w:r>
      <w:r w:rsidR="00322272">
        <w:rPr>
          <w:rFonts w:ascii="宋体" w:hAnsi="宋体" w:hint="eastAsia"/>
        </w:rPr>
        <w:t>，交通</w:t>
      </w:r>
      <w:r w:rsidR="00322272">
        <w:rPr>
          <w:rFonts w:ascii="宋体" w:hAnsi="宋体"/>
        </w:rPr>
        <w:t>事故的发生</w:t>
      </w:r>
      <w:r w:rsidR="00322272">
        <w:rPr>
          <w:rFonts w:ascii="宋体" w:hAnsi="宋体" w:hint="eastAsia"/>
        </w:rPr>
        <w:t>率</w:t>
      </w:r>
      <w:r w:rsidR="00322272">
        <w:rPr>
          <w:rFonts w:ascii="宋体" w:hAnsi="宋体"/>
        </w:rPr>
        <w:t>会</w:t>
      </w:r>
      <w:r w:rsidR="00322272">
        <w:rPr>
          <w:rFonts w:ascii="宋体" w:hAnsi="宋体" w:hint="eastAsia"/>
        </w:rPr>
        <w:t>减小</w:t>
      </w:r>
      <w:r w:rsidR="00322272">
        <w:rPr>
          <w:rFonts w:ascii="宋体" w:hAnsi="宋体"/>
        </w:rPr>
        <w:t>。</w:t>
      </w:r>
      <w:r w:rsidR="00461C67">
        <w:rPr>
          <w:rFonts w:ascii="宋体" w:hAnsi="宋体" w:hint="eastAsia"/>
        </w:rPr>
        <w:t>除了</w:t>
      </w:r>
      <w:r w:rsidR="00461C67">
        <w:rPr>
          <w:rFonts w:ascii="宋体" w:hAnsi="宋体"/>
        </w:rPr>
        <w:t>在交通</w:t>
      </w:r>
      <w:r w:rsidR="00461C67">
        <w:rPr>
          <w:rFonts w:ascii="宋体" w:hAnsi="宋体" w:hint="eastAsia"/>
        </w:rPr>
        <w:t>方面</w:t>
      </w:r>
      <w:r w:rsidR="00461C67">
        <w:rPr>
          <w:rFonts w:ascii="宋体" w:hAnsi="宋体"/>
        </w:rPr>
        <w:t>，在工业生产中，运送</w:t>
      </w:r>
      <w:r w:rsidR="00461C67">
        <w:rPr>
          <w:rFonts w:ascii="宋体" w:hAnsi="宋体" w:hint="eastAsia"/>
        </w:rPr>
        <w:t>和放置</w:t>
      </w:r>
      <w:r w:rsidR="00461C67">
        <w:rPr>
          <w:rFonts w:ascii="宋体" w:hAnsi="宋体"/>
        </w:rPr>
        <w:t>材料</w:t>
      </w:r>
      <w:r w:rsidR="00461C67">
        <w:rPr>
          <w:rFonts w:ascii="宋体" w:hAnsi="宋体" w:hint="eastAsia"/>
        </w:rPr>
        <w:t>的</w:t>
      </w:r>
      <w:r w:rsidR="00461C67">
        <w:rPr>
          <w:rFonts w:ascii="宋体" w:hAnsi="宋体"/>
        </w:rPr>
        <w:t>工作往往会交给机器来</w:t>
      </w:r>
      <w:r w:rsidR="00461C67">
        <w:rPr>
          <w:rFonts w:ascii="宋体" w:hAnsi="宋体" w:hint="eastAsia"/>
        </w:rPr>
        <w:t>完成。</w:t>
      </w:r>
      <w:r w:rsidR="00461C67">
        <w:rPr>
          <w:rFonts w:ascii="宋体" w:hAnsi="宋体"/>
        </w:rPr>
        <w:t>但是</w:t>
      </w:r>
      <w:r w:rsidR="00461C67">
        <w:rPr>
          <w:rFonts w:ascii="宋体" w:hAnsi="宋体" w:hint="eastAsia"/>
        </w:rPr>
        <w:t>在</w:t>
      </w:r>
      <w:r w:rsidR="00461C67">
        <w:rPr>
          <w:rFonts w:ascii="宋体" w:hAnsi="宋体"/>
        </w:rPr>
        <w:t>以往的工业生产</w:t>
      </w:r>
      <w:r w:rsidR="00461C67">
        <w:rPr>
          <w:rFonts w:ascii="宋体" w:hAnsi="宋体" w:hint="eastAsia"/>
        </w:rPr>
        <w:t>中</w:t>
      </w:r>
      <w:r w:rsidR="00461C67">
        <w:rPr>
          <w:rFonts w:ascii="宋体" w:hAnsi="宋体"/>
        </w:rPr>
        <w:t>，</w:t>
      </w:r>
      <w:r w:rsidR="00461C67">
        <w:rPr>
          <w:rFonts w:ascii="宋体" w:hAnsi="宋体" w:hint="eastAsia"/>
        </w:rPr>
        <w:t>运送</w:t>
      </w:r>
      <w:r w:rsidR="00461C67">
        <w:rPr>
          <w:rFonts w:ascii="宋体" w:hAnsi="宋体"/>
        </w:rPr>
        <w:t>和</w:t>
      </w:r>
      <w:r w:rsidR="00461C67">
        <w:rPr>
          <w:rFonts w:ascii="宋体" w:hAnsi="宋体" w:hint="eastAsia"/>
        </w:rPr>
        <w:t>放置</w:t>
      </w:r>
      <w:r w:rsidR="00461C67">
        <w:rPr>
          <w:rFonts w:ascii="宋体" w:hAnsi="宋体"/>
        </w:rPr>
        <w:t>材料使用的</w:t>
      </w:r>
      <w:r w:rsidR="00461C67">
        <w:rPr>
          <w:rFonts w:ascii="宋体" w:hAnsi="宋体" w:hint="eastAsia"/>
        </w:rPr>
        <w:t>工具</w:t>
      </w:r>
      <w:r w:rsidR="00461C67">
        <w:rPr>
          <w:rFonts w:ascii="宋体" w:hAnsi="宋体"/>
        </w:rPr>
        <w:t>大致为两种：一是传送带，二是由磁感线引导的智能小车。第一种</w:t>
      </w:r>
      <w:r w:rsidR="00461C67">
        <w:rPr>
          <w:rFonts w:ascii="宋体" w:hAnsi="宋体" w:hint="eastAsia"/>
        </w:rPr>
        <w:t>情况</w:t>
      </w:r>
      <w:r w:rsidR="00461C67">
        <w:rPr>
          <w:rFonts w:ascii="宋体" w:hAnsi="宋体"/>
        </w:rPr>
        <w:t>，传送带</w:t>
      </w:r>
      <w:r w:rsidR="00461C67">
        <w:rPr>
          <w:rFonts w:ascii="宋体" w:hAnsi="宋体" w:hint="eastAsia"/>
        </w:rPr>
        <w:t>可以</w:t>
      </w:r>
      <w:r w:rsidR="00461C67">
        <w:rPr>
          <w:rFonts w:ascii="宋体" w:hAnsi="宋体"/>
        </w:rPr>
        <w:t>保证运送的准确度，但是却不能保证转送的灵活度，而且传送带</w:t>
      </w:r>
      <w:r w:rsidR="00461C67">
        <w:rPr>
          <w:rFonts w:ascii="宋体" w:hAnsi="宋体" w:hint="eastAsia"/>
        </w:rPr>
        <w:t>在</w:t>
      </w:r>
      <w:r w:rsidR="00461C67">
        <w:rPr>
          <w:rFonts w:ascii="宋体" w:hAnsi="宋体"/>
        </w:rPr>
        <w:t>一定时间内就需要保养和上油等工作，这样对于生产商来说既</w:t>
      </w:r>
      <w:r w:rsidR="00461C67">
        <w:rPr>
          <w:rFonts w:ascii="宋体" w:hAnsi="宋体" w:hint="eastAsia"/>
        </w:rPr>
        <w:t>降低</w:t>
      </w:r>
      <w:r w:rsidR="00461C67">
        <w:rPr>
          <w:rFonts w:ascii="宋体" w:hAnsi="宋体"/>
        </w:rPr>
        <w:t>了灵活度，又增大了生产开销。而</w:t>
      </w:r>
      <w:r w:rsidR="00461C67">
        <w:rPr>
          <w:rFonts w:ascii="宋体" w:hAnsi="宋体" w:hint="eastAsia"/>
        </w:rPr>
        <w:t>第二种</w:t>
      </w:r>
      <w:r w:rsidR="00461C67">
        <w:rPr>
          <w:rFonts w:ascii="宋体" w:hAnsi="宋体"/>
        </w:rPr>
        <w:t>由磁感线引导的小车，受环境的影响较大</w:t>
      </w:r>
      <w:r w:rsidR="009B2175">
        <w:rPr>
          <w:rFonts w:ascii="宋体" w:hAnsi="宋体" w:hint="eastAsia"/>
        </w:rPr>
        <w:t>，</w:t>
      </w:r>
      <w:r w:rsidR="009B2175">
        <w:rPr>
          <w:rFonts w:ascii="宋体" w:hAnsi="宋体"/>
        </w:rPr>
        <w:t>并且短时间内磁感线需要不时的保养和修复，对于生产商来说又是一项不必要的开销。</w:t>
      </w:r>
      <w:r w:rsidR="009B2175">
        <w:rPr>
          <w:rFonts w:ascii="宋体" w:hAnsi="宋体" w:hint="eastAsia"/>
        </w:rPr>
        <w:t>而</w:t>
      </w:r>
      <w:r w:rsidR="009B2175">
        <w:rPr>
          <w:rFonts w:ascii="宋体" w:hAnsi="宋体"/>
        </w:rPr>
        <w:t>采用</w:t>
      </w:r>
      <w:r w:rsidR="009B2175">
        <w:rPr>
          <w:rFonts w:ascii="宋体" w:hAnsi="宋体" w:hint="eastAsia"/>
        </w:rPr>
        <w:t>无人</w:t>
      </w:r>
      <w:r w:rsidR="009B2175">
        <w:rPr>
          <w:rFonts w:ascii="宋体" w:hAnsi="宋体"/>
        </w:rPr>
        <w:t>驾驶的智能小车进行</w:t>
      </w:r>
      <w:r w:rsidR="009B2175">
        <w:rPr>
          <w:rFonts w:ascii="宋体" w:hAnsi="宋体" w:hint="eastAsia"/>
        </w:rPr>
        <w:t>物料</w:t>
      </w:r>
      <w:r w:rsidR="009B2175">
        <w:rPr>
          <w:rFonts w:ascii="宋体" w:hAnsi="宋体"/>
        </w:rPr>
        <w:t>的运输</w:t>
      </w:r>
      <w:r w:rsidR="009B2175">
        <w:rPr>
          <w:rFonts w:ascii="宋体" w:hAnsi="宋体" w:hint="eastAsia"/>
        </w:rPr>
        <w:t>，</w:t>
      </w:r>
      <w:r w:rsidR="009B2175">
        <w:rPr>
          <w:rFonts w:ascii="宋体" w:hAnsi="宋体"/>
        </w:rPr>
        <w:t>既能增加其灵活度，又能减少不必要的周围设备维护的开销。因此，</w:t>
      </w:r>
      <w:r w:rsidR="009B2175">
        <w:rPr>
          <w:rFonts w:ascii="宋体" w:hAnsi="宋体" w:hint="eastAsia"/>
        </w:rPr>
        <w:t>无论</w:t>
      </w:r>
      <w:r w:rsidR="009B2175">
        <w:rPr>
          <w:rFonts w:ascii="宋体" w:hAnsi="宋体"/>
        </w:rPr>
        <w:t>从</w:t>
      </w:r>
      <w:r w:rsidR="009B2175">
        <w:rPr>
          <w:rFonts w:ascii="宋体" w:hAnsi="宋体" w:hint="eastAsia"/>
        </w:rPr>
        <w:t>交通</w:t>
      </w:r>
      <w:r w:rsidR="009B2175">
        <w:rPr>
          <w:rFonts w:ascii="宋体" w:hAnsi="宋体"/>
        </w:rPr>
        <w:t>上还是工业生产上来看，智能车辆的无人驾驶研究实现</w:t>
      </w:r>
      <w:r w:rsidR="009B2175">
        <w:rPr>
          <w:rFonts w:ascii="宋体" w:hAnsi="宋体" w:hint="eastAsia"/>
        </w:rPr>
        <w:t>都</w:t>
      </w:r>
      <w:r w:rsidR="009B2175">
        <w:rPr>
          <w:rFonts w:ascii="宋体" w:hAnsi="宋体"/>
        </w:rPr>
        <w:t>具有一定的现实意义</w:t>
      </w:r>
      <w:r w:rsidR="009B2175">
        <w:rPr>
          <w:rFonts w:ascii="宋体" w:hAnsi="宋体" w:hint="eastAsia"/>
        </w:rPr>
        <w:t>。</w:t>
      </w:r>
    </w:p>
    <w:p w:rsidR="009B2175" w:rsidRDefault="009B2175" w:rsidP="00150A58">
      <w:pPr>
        <w:spacing w:line="312" w:lineRule="auto"/>
        <w:ind w:firstLineChars="200" w:firstLine="480"/>
        <w:rPr>
          <w:rFonts w:ascii="宋体" w:hAnsi="宋体"/>
        </w:rPr>
      </w:pPr>
      <w:r>
        <w:rPr>
          <w:rFonts w:ascii="宋体" w:hAnsi="宋体" w:hint="eastAsia"/>
        </w:rPr>
        <w:t>智能</w:t>
      </w:r>
      <w:r>
        <w:rPr>
          <w:rFonts w:ascii="宋体" w:hAnsi="宋体"/>
        </w:rPr>
        <w:t>车辆是一个复杂的系统，由感知模块，路径规划模块，机械控制模块等构成</w:t>
      </w:r>
      <w:r>
        <w:rPr>
          <w:rFonts w:ascii="宋体" w:hAnsi="宋体" w:hint="eastAsia"/>
        </w:rPr>
        <w:t>。</w:t>
      </w:r>
      <w:r>
        <w:rPr>
          <w:rFonts w:ascii="宋体" w:hAnsi="宋体"/>
        </w:rPr>
        <w:t>其中</w:t>
      </w:r>
      <w:r>
        <w:rPr>
          <w:rFonts w:ascii="宋体" w:hAnsi="宋体" w:hint="eastAsia"/>
        </w:rPr>
        <w:t>，</w:t>
      </w:r>
      <w:r>
        <w:rPr>
          <w:rFonts w:ascii="宋体" w:hAnsi="宋体"/>
        </w:rPr>
        <w:t>感知模块</w:t>
      </w:r>
      <w:r>
        <w:rPr>
          <w:rFonts w:ascii="宋体" w:hAnsi="宋体" w:hint="eastAsia"/>
        </w:rPr>
        <w:t>用于</w:t>
      </w:r>
      <w:r>
        <w:rPr>
          <w:rFonts w:ascii="宋体" w:hAnsi="宋体"/>
        </w:rPr>
        <w:t>对汽车行驶</w:t>
      </w:r>
      <w:r>
        <w:rPr>
          <w:rFonts w:ascii="宋体" w:hAnsi="宋体" w:hint="eastAsia"/>
        </w:rPr>
        <w:t>中周围</w:t>
      </w:r>
      <w:r>
        <w:rPr>
          <w:rFonts w:ascii="宋体" w:hAnsi="宋体"/>
        </w:rPr>
        <w:t>环境的感知，感知周围是否有障碍物，是否</w:t>
      </w:r>
      <w:r>
        <w:rPr>
          <w:rFonts w:ascii="宋体" w:hAnsi="宋体" w:hint="eastAsia"/>
        </w:rPr>
        <w:t>可以</w:t>
      </w:r>
      <w:r>
        <w:rPr>
          <w:rFonts w:ascii="宋体" w:hAnsi="宋体"/>
        </w:rPr>
        <w:t>行驶</w:t>
      </w:r>
      <w:r>
        <w:rPr>
          <w:rFonts w:ascii="宋体" w:hAnsi="宋体" w:hint="eastAsia"/>
        </w:rPr>
        <w:t>等</w:t>
      </w:r>
      <w:r w:rsidR="007A0228">
        <w:rPr>
          <w:rFonts w:ascii="宋体" w:hAnsi="宋体" w:hint="eastAsia"/>
        </w:rPr>
        <w:t>。</w:t>
      </w:r>
      <w:r w:rsidR="007A0228">
        <w:rPr>
          <w:rFonts w:ascii="宋体" w:hAnsi="宋体"/>
        </w:rPr>
        <w:t>目前</w:t>
      </w:r>
      <w:r w:rsidR="007A0228">
        <w:rPr>
          <w:rFonts w:ascii="宋体" w:hAnsi="宋体" w:hint="eastAsia"/>
        </w:rPr>
        <w:t>感知</w:t>
      </w:r>
      <w:r w:rsidR="007A0228">
        <w:rPr>
          <w:rFonts w:ascii="宋体" w:hAnsi="宋体"/>
        </w:rPr>
        <w:t>模块主要基于两种：一种为传感器感知，一种为视觉感知。传感器</w:t>
      </w:r>
      <w:r w:rsidR="007A0228">
        <w:rPr>
          <w:rFonts w:ascii="宋体" w:hAnsi="宋体" w:hint="eastAsia"/>
        </w:rPr>
        <w:t>感知</w:t>
      </w:r>
      <w:r w:rsidR="007A0228">
        <w:rPr>
          <w:rFonts w:ascii="宋体" w:hAnsi="宋体"/>
        </w:rPr>
        <w:t>主要为雷达，激光，红外等</w:t>
      </w:r>
      <w:r w:rsidR="007A0228">
        <w:rPr>
          <w:rFonts w:ascii="宋体" w:hAnsi="宋体" w:hint="eastAsia"/>
        </w:rPr>
        <w:t>，</w:t>
      </w:r>
      <w:r w:rsidR="007A0228">
        <w:rPr>
          <w:rFonts w:ascii="宋体" w:hAnsi="宋体"/>
        </w:rPr>
        <w:t>主要用于</w:t>
      </w:r>
      <w:r w:rsidR="007A0228">
        <w:rPr>
          <w:rFonts w:ascii="宋体" w:hAnsi="宋体" w:hint="eastAsia"/>
        </w:rPr>
        <w:t>障碍物</w:t>
      </w:r>
      <w:r w:rsidR="007A0228">
        <w:rPr>
          <w:rFonts w:ascii="宋体" w:hAnsi="宋体"/>
        </w:rPr>
        <w:t>的检测。而</w:t>
      </w:r>
      <w:r w:rsidR="007A0228">
        <w:rPr>
          <w:rFonts w:ascii="宋体" w:hAnsi="宋体" w:hint="eastAsia"/>
        </w:rPr>
        <w:t>第二种</w:t>
      </w:r>
      <w:r w:rsidR="007A0228">
        <w:rPr>
          <w:rFonts w:ascii="宋体" w:hAnsi="宋体"/>
        </w:rPr>
        <w:t>视觉感知，一般都使用工业级的</w:t>
      </w:r>
      <w:r w:rsidR="007A0228">
        <w:rPr>
          <w:rFonts w:ascii="宋体" w:hAnsi="宋体" w:hint="eastAsia"/>
        </w:rPr>
        <w:t>高清</w:t>
      </w:r>
      <w:r w:rsidR="007A0228">
        <w:rPr>
          <w:rFonts w:ascii="宋体" w:hAnsi="宋体"/>
        </w:rPr>
        <w:t>摄像头，双目</w:t>
      </w:r>
      <w:r w:rsidR="007A0228">
        <w:rPr>
          <w:rFonts w:ascii="宋体" w:hAnsi="宋体" w:hint="eastAsia"/>
        </w:rPr>
        <w:t>摄像头</w:t>
      </w:r>
      <w:r w:rsidR="007A0228">
        <w:rPr>
          <w:rFonts w:ascii="宋体" w:hAnsi="宋体"/>
        </w:rPr>
        <w:t>结合图像处理来进行环境实景的感知。车道线</w:t>
      </w:r>
      <w:r w:rsidR="007A0228">
        <w:rPr>
          <w:rFonts w:ascii="宋体" w:hAnsi="宋体" w:hint="eastAsia"/>
        </w:rPr>
        <w:t>属于</w:t>
      </w:r>
      <w:r w:rsidR="007A0228">
        <w:rPr>
          <w:rFonts w:ascii="宋体" w:hAnsi="宋体"/>
        </w:rPr>
        <w:t>交通标志，规定了车辆的行驶规则，一般都是直接融于环境实景中了，所以为了实现智能小车</w:t>
      </w:r>
      <w:r w:rsidR="007A0228">
        <w:rPr>
          <w:rFonts w:ascii="宋体" w:hAnsi="宋体" w:hint="eastAsia"/>
        </w:rPr>
        <w:t>能</w:t>
      </w:r>
      <w:r w:rsidR="007A0228">
        <w:rPr>
          <w:rFonts w:ascii="宋体" w:hAnsi="宋体"/>
        </w:rPr>
        <w:t>按照交通规矩行驶</w:t>
      </w:r>
      <w:r w:rsidR="007A0228">
        <w:rPr>
          <w:rFonts w:ascii="宋体" w:hAnsi="宋体" w:hint="eastAsia"/>
        </w:rPr>
        <w:t>，</w:t>
      </w:r>
      <w:r w:rsidR="007A0228">
        <w:rPr>
          <w:rFonts w:ascii="宋体" w:hAnsi="宋体"/>
        </w:rPr>
        <w:t>能有效的通过视觉感知模块将车道线提取出来是一个关键。</w:t>
      </w:r>
    </w:p>
    <w:p w:rsidR="00150A58" w:rsidRDefault="00560F63" w:rsidP="00150A58">
      <w:pPr>
        <w:pStyle w:val="20505"/>
        <w:spacing w:before="120" w:after="120"/>
        <w:rPr>
          <w:sz w:val="28"/>
          <w:szCs w:val="28"/>
        </w:rPr>
      </w:pPr>
      <w:bookmarkStart w:id="12" w:name="_Toc322527277"/>
      <w:bookmarkStart w:id="13" w:name="_Toc481359654"/>
      <w:bookmarkStart w:id="14" w:name="_Toc490218667"/>
      <w:r>
        <w:rPr>
          <w:rFonts w:hint="eastAsia"/>
          <w:sz w:val="28"/>
          <w:szCs w:val="28"/>
        </w:rPr>
        <w:lastRenderedPageBreak/>
        <w:t>车道线</w:t>
      </w:r>
      <w:r>
        <w:rPr>
          <w:sz w:val="28"/>
          <w:szCs w:val="28"/>
        </w:rPr>
        <w:t>检测</w:t>
      </w:r>
      <w:r w:rsidR="00150A58" w:rsidRPr="00150A58">
        <w:rPr>
          <w:rFonts w:hint="eastAsia"/>
          <w:sz w:val="28"/>
          <w:szCs w:val="28"/>
        </w:rPr>
        <w:t>国内外研究现状</w:t>
      </w:r>
      <w:bookmarkEnd w:id="12"/>
      <w:bookmarkEnd w:id="13"/>
      <w:bookmarkEnd w:id="14"/>
    </w:p>
    <w:p w:rsidR="00560F63" w:rsidRDefault="00560F63" w:rsidP="00560F63">
      <w:pPr>
        <w:spacing w:before="120" w:after="120"/>
        <w:ind w:firstLineChars="200" w:firstLine="480"/>
      </w:pPr>
      <w:r>
        <w:rPr>
          <w:rFonts w:hint="eastAsia"/>
        </w:rPr>
        <w:t>为了</w:t>
      </w:r>
      <w:r>
        <w:t>能有效并且准确提取出车道线，国内外的研究人员已经提出了各式各样的技术解决方案</w:t>
      </w:r>
      <w:r>
        <w:rPr>
          <w:rFonts w:hint="eastAsia"/>
        </w:rPr>
        <w:t>。</w:t>
      </w:r>
      <w:r>
        <w:t>由</w:t>
      </w:r>
      <w:r>
        <w:rPr>
          <w:rFonts w:hint="eastAsia"/>
        </w:rPr>
        <w:t>最初</w:t>
      </w:r>
      <w:r>
        <w:t>的运用传感器，如雷达，红外进行检测提取，到</w:t>
      </w:r>
      <w:r>
        <w:rPr>
          <w:rFonts w:hint="eastAsia"/>
        </w:rPr>
        <w:t>由</w:t>
      </w:r>
      <w:r>
        <w:t>视觉感知系统</w:t>
      </w:r>
      <w:r>
        <w:rPr>
          <w:rFonts w:hint="eastAsia"/>
        </w:rPr>
        <w:t>与</w:t>
      </w:r>
      <w:r>
        <w:t>图像处理技术来进行</w:t>
      </w:r>
      <w:r>
        <w:rPr>
          <w:rFonts w:hint="eastAsia"/>
        </w:rPr>
        <w:t>车道线提取</w:t>
      </w:r>
      <w:r>
        <w:t>，再到由视觉感知系统与机器学习</w:t>
      </w:r>
      <w:r>
        <w:rPr>
          <w:rFonts w:hint="eastAsia"/>
        </w:rPr>
        <w:t>结合</w:t>
      </w:r>
      <w:r>
        <w:t>进行车道线提取，到</w:t>
      </w:r>
      <w:r>
        <w:rPr>
          <w:rFonts w:hint="eastAsia"/>
        </w:rPr>
        <w:t>目前</w:t>
      </w:r>
      <w:r>
        <w:t>由视觉感知系统与深度学习</w:t>
      </w:r>
      <w:r>
        <w:rPr>
          <w:rFonts w:hint="eastAsia"/>
        </w:rPr>
        <w:t>结合</w:t>
      </w:r>
      <w:r>
        <w:t>进行车道线提取。</w:t>
      </w:r>
    </w:p>
    <w:p w:rsidR="00C4708D" w:rsidRDefault="00560F63" w:rsidP="00150A58">
      <w:pPr>
        <w:pStyle w:val="3"/>
        <w:spacing w:before="120" w:after="120"/>
        <w:rPr>
          <w:sz w:val="24"/>
          <w:szCs w:val="24"/>
        </w:rPr>
      </w:pPr>
      <w:bookmarkStart w:id="15" w:name="_Toc481359655"/>
      <w:bookmarkStart w:id="16" w:name="_Toc490218668"/>
      <w:r>
        <w:rPr>
          <w:rFonts w:hint="eastAsia"/>
          <w:sz w:val="24"/>
          <w:szCs w:val="24"/>
        </w:rPr>
        <w:t>车道线检测</w:t>
      </w:r>
      <w:r w:rsidR="00150A58" w:rsidRPr="00150A58">
        <w:rPr>
          <w:rFonts w:hint="eastAsia"/>
          <w:sz w:val="24"/>
          <w:szCs w:val="24"/>
        </w:rPr>
        <w:t>国内研究现状</w:t>
      </w:r>
      <w:bookmarkEnd w:id="15"/>
      <w:bookmarkEnd w:id="16"/>
    </w:p>
    <w:p w:rsidR="004173A6" w:rsidRDefault="004173A6" w:rsidP="004173A6">
      <w:pPr>
        <w:spacing w:line="312" w:lineRule="auto"/>
        <w:ind w:firstLineChars="200" w:firstLine="480"/>
      </w:pPr>
      <w:r>
        <w:rPr>
          <w:rFonts w:hint="eastAsia"/>
        </w:rPr>
        <w:t>论文</w:t>
      </w:r>
      <w:r>
        <w:t>[1]</w:t>
      </w:r>
      <w:r>
        <w:rPr>
          <w:rFonts w:hint="eastAsia"/>
        </w:rPr>
        <w:t>提出了一种基于三维道路模型的车道线检测算法，根据车道线颜色突变，检测车道线的边界，并使用卡尔曼滤波，实现车道线的跟踪。方法鲁棒性强，在路况复杂车辆较多时仍能取得优质的检测效果，但是由于算法的复杂性，算法比较耗时。</w:t>
      </w:r>
    </w:p>
    <w:p w:rsidR="004173A6" w:rsidRDefault="004173A6" w:rsidP="004173A6">
      <w:pPr>
        <w:spacing w:line="312" w:lineRule="auto"/>
        <w:ind w:firstLineChars="200" w:firstLine="480"/>
      </w:pPr>
      <w:r>
        <w:rPr>
          <w:rFonts w:hint="eastAsia"/>
        </w:rPr>
        <w:t>论文</w:t>
      </w:r>
      <w:r>
        <w:t>[2]</w:t>
      </w:r>
      <w:r>
        <w:rPr>
          <w:rFonts w:hint="eastAsia"/>
        </w:rPr>
        <w:t>为了避免车道线参数估计以及最终的车道线参数方程拟合问题，提出了一种基于视觉和车辆定位系统结合的车道线检测算法，该方法先通过视觉提取出车辆近端部分的特征点，然后利用提取出的特征点更新定位系统的采样参数，实现了一种利用参数追踪的车道线检测方案。该方法的检测效率很高，但很容易受到噪声的干扰。</w:t>
      </w:r>
    </w:p>
    <w:p w:rsidR="004173A6" w:rsidRDefault="004173A6" w:rsidP="004173A6">
      <w:pPr>
        <w:spacing w:line="312" w:lineRule="auto"/>
        <w:ind w:firstLineChars="200" w:firstLine="480"/>
      </w:pPr>
      <w:r>
        <w:rPr>
          <w:rFonts w:hint="eastAsia"/>
        </w:rPr>
        <w:t>论文</w:t>
      </w:r>
      <w:r>
        <w:rPr>
          <w:rFonts w:hint="eastAsia"/>
        </w:rPr>
        <w:t>[</w:t>
      </w:r>
      <w:r>
        <w:t>3</w:t>
      </w:r>
      <w:r>
        <w:rPr>
          <w:rFonts w:hint="eastAsia"/>
        </w:rPr>
        <w:t>]</w:t>
      </w:r>
      <w:r>
        <w:rPr>
          <w:rFonts w:hint="eastAsia"/>
        </w:rPr>
        <w:t>在视觉的基础上提出了一种基于贝叶斯关注的机制，利用该机制对图像数据进行自顶向下以及自底向上的扫描计算，实现了一种高效的车道线检测算法。但这种方法是建立于道路线完整突出的假设之上，因此对于一些有破损的道路效果欠佳。</w:t>
      </w:r>
    </w:p>
    <w:p w:rsidR="00C64858" w:rsidRPr="004173A6" w:rsidRDefault="004173A6" w:rsidP="004173A6">
      <w:pPr>
        <w:spacing w:line="312" w:lineRule="auto"/>
        <w:ind w:firstLineChars="200" w:firstLine="480"/>
      </w:pPr>
      <w:r>
        <w:rPr>
          <w:rFonts w:hint="eastAsia"/>
        </w:rPr>
        <w:t>论文</w:t>
      </w:r>
      <w:r>
        <w:rPr>
          <w:rFonts w:hint="eastAsia"/>
        </w:rPr>
        <w:t>[</w:t>
      </w:r>
      <w:r>
        <w:t>4</w:t>
      </w:r>
      <w:r>
        <w:rPr>
          <w:rFonts w:hint="eastAsia"/>
        </w:rPr>
        <w:t>]</w:t>
      </w:r>
      <w:r w:rsidRPr="004173A6">
        <w:rPr>
          <w:rFonts w:hint="eastAsia"/>
        </w:rPr>
        <w:t xml:space="preserve"> </w:t>
      </w:r>
      <w:r>
        <w:rPr>
          <w:rFonts w:hint="eastAsia"/>
        </w:rPr>
        <w:t>利用模型匹配方法，对车辆行驶前方的两条主要车道线进行检测，并确定其位置及曲率，该方法首先需使用逆透视变换</w:t>
      </w:r>
      <w:r>
        <w:rPr>
          <w:rFonts w:hint="eastAsia"/>
        </w:rPr>
        <w:t>(IPM)</w:t>
      </w:r>
      <w:r>
        <w:rPr>
          <w:rFonts w:hint="eastAsia"/>
        </w:rPr>
        <w:t>，将行车</w:t>
      </w:r>
      <w:r w:rsidR="005A56F1">
        <w:rPr>
          <w:rFonts w:hint="eastAsia"/>
        </w:rPr>
        <w:t>图像</w:t>
      </w:r>
      <w:r>
        <w:rPr>
          <w:rFonts w:hint="eastAsia"/>
        </w:rPr>
        <w:t>中的正视图投影到俯视图中，去除近大远小的透视效果，使得车道线看上去较为平行。逆透视变换可以将行车图像中的透视效果消除，将具有近大远小特点的行车正视图转换成俯视图效果，转换的矩阵一般可以通过照相机内参和外参标定计算获得，一般对比较平的路面有效，因为这样行车</w:t>
      </w:r>
      <w:r w:rsidR="005A56F1">
        <w:rPr>
          <w:rFonts w:hint="eastAsia"/>
        </w:rPr>
        <w:t>图像</w:t>
      </w:r>
      <w:r>
        <w:rPr>
          <w:rFonts w:hint="eastAsia"/>
        </w:rPr>
        <w:t>逆透视变换之后图中车道线是平行状态，但若道路有一定的坡度，则逆透视变换后车道线会有一定交汇，这对后面的寻找同一条车道线像素点有一定不利。因此，该方法只对平坦道路有效，具有一定局限性。</w:t>
      </w:r>
    </w:p>
    <w:p w:rsidR="00C4708D" w:rsidRDefault="004173A6" w:rsidP="00BB6C42">
      <w:pPr>
        <w:pStyle w:val="3"/>
        <w:spacing w:before="120" w:after="120"/>
        <w:rPr>
          <w:sz w:val="24"/>
          <w:szCs w:val="24"/>
        </w:rPr>
      </w:pPr>
      <w:bookmarkStart w:id="17" w:name="_Toc322527279"/>
      <w:bookmarkStart w:id="18" w:name="_Toc481359656"/>
      <w:bookmarkStart w:id="19" w:name="_Toc490218669"/>
      <w:r>
        <w:rPr>
          <w:rFonts w:hint="eastAsia"/>
          <w:sz w:val="24"/>
          <w:szCs w:val="24"/>
        </w:rPr>
        <w:t>车道线检测</w:t>
      </w:r>
      <w:r w:rsidR="00BB6C42" w:rsidRPr="00BB6C42">
        <w:rPr>
          <w:rFonts w:hint="eastAsia"/>
          <w:sz w:val="24"/>
          <w:szCs w:val="24"/>
        </w:rPr>
        <w:t>国外研究现状</w:t>
      </w:r>
      <w:bookmarkEnd w:id="17"/>
      <w:bookmarkEnd w:id="18"/>
      <w:bookmarkEnd w:id="19"/>
    </w:p>
    <w:p w:rsidR="004173A6" w:rsidRDefault="004173A6" w:rsidP="004173A6">
      <w:pPr>
        <w:spacing w:line="312" w:lineRule="auto"/>
        <w:ind w:firstLineChars="200" w:firstLine="480"/>
      </w:pPr>
      <w:r>
        <w:rPr>
          <w:rFonts w:hint="eastAsia"/>
        </w:rPr>
        <w:t>论文</w:t>
      </w:r>
      <w:r>
        <w:t>[5]</w:t>
      </w:r>
      <w:r>
        <w:rPr>
          <w:rFonts w:hint="eastAsia"/>
        </w:rPr>
        <w:t>提出了一种实时性和鲁棒的方法来检测城市道路车道线标志。该方法首先使用逆透视映射，以避免道路</w:t>
      </w:r>
      <w:r w:rsidR="005A56F1">
        <w:rPr>
          <w:rFonts w:hint="eastAsia"/>
        </w:rPr>
        <w:t>图像</w:t>
      </w:r>
      <w:r>
        <w:rPr>
          <w:rFonts w:hint="eastAsia"/>
        </w:rPr>
        <w:t>行车产生的近大远小效果，之后使用高斯卷积滤波器，对逆透视变换得到的俯视图滤波。该滤波器是针对黑暗背景中的</w:t>
      </w:r>
      <w:r>
        <w:rPr>
          <w:rFonts w:hint="eastAsia"/>
        </w:rPr>
        <w:lastRenderedPageBreak/>
        <w:t>亮线以及车道线宽度进行了专门的调整。因此其能很好的提取出车道线保留图像中超过阈值的部分并去掉噪声。然后，使用简化的</w:t>
      </w:r>
      <w:r>
        <w:rPr>
          <w:rFonts w:hint="eastAsia"/>
        </w:rPr>
        <w:t xml:space="preserve"> Hough </w:t>
      </w:r>
      <w:r>
        <w:rPr>
          <w:rFonts w:hint="eastAsia"/>
        </w:rPr>
        <w:t>变换，对滤波之后的结果进行直线检测，随后利用</w:t>
      </w:r>
      <w:r>
        <w:rPr>
          <w:rFonts w:hint="eastAsia"/>
        </w:rPr>
        <w:t xml:space="preserve"> RANSAC </w:t>
      </w:r>
      <w:r>
        <w:rPr>
          <w:rFonts w:hint="eastAsia"/>
        </w:rPr>
        <w:t>进行样条曲线拟合。最后，利用原始</w:t>
      </w:r>
      <w:r w:rsidR="005A56F1">
        <w:rPr>
          <w:rFonts w:hint="eastAsia"/>
        </w:rPr>
        <w:t>图像</w:t>
      </w:r>
      <w:r>
        <w:rPr>
          <w:rFonts w:hint="eastAsia"/>
        </w:rPr>
        <w:t>对车道线进行定位。该算法没有使用跟踪。</w:t>
      </w:r>
    </w:p>
    <w:p w:rsidR="004173A6" w:rsidRDefault="004173A6" w:rsidP="004173A6">
      <w:pPr>
        <w:spacing w:line="312" w:lineRule="auto"/>
        <w:ind w:firstLineChars="200" w:firstLine="480"/>
      </w:pPr>
      <w:r>
        <w:rPr>
          <w:rFonts w:hint="eastAsia"/>
        </w:rPr>
        <w:t>论文</w:t>
      </w:r>
      <w:r>
        <w:rPr>
          <w:rFonts w:hint="eastAsia"/>
        </w:rPr>
        <w:t>[</w:t>
      </w:r>
      <w:r>
        <w:t>6</w:t>
      </w:r>
      <w:r>
        <w:rPr>
          <w:rFonts w:hint="eastAsia"/>
        </w:rPr>
        <w:t>]</w:t>
      </w:r>
      <w:r w:rsidRPr="004173A6">
        <w:rPr>
          <w:rFonts w:hint="eastAsia"/>
        </w:rPr>
        <w:t xml:space="preserve"> </w:t>
      </w:r>
      <w:r>
        <w:rPr>
          <w:rFonts w:hint="eastAsia"/>
        </w:rPr>
        <w:t>提出了一种使用改进版随机霍夫变换对车道线检测的方案，计算效率得到优化，内存开销也得到减少，效率比传统霍夫变换高。然而，这种方法强烈依赖于车道线点的特征，且路面必须干净，当车辆较多或其他障碍物较多时，该方法容易失效。</w:t>
      </w:r>
    </w:p>
    <w:p w:rsidR="004173A6" w:rsidRDefault="004173A6" w:rsidP="004173A6">
      <w:pPr>
        <w:spacing w:line="312" w:lineRule="auto"/>
        <w:ind w:firstLineChars="200" w:firstLine="480"/>
      </w:pPr>
      <w:r>
        <w:rPr>
          <w:rFonts w:hint="eastAsia"/>
        </w:rPr>
        <w:t>论文</w:t>
      </w:r>
      <w:r>
        <w:rPr>
          <w:rFonts w:hint="eastAsia"/>
        </w:rPr>
        <w:t>[</w:t>
      </w:r>
      <w:r>
        <w:t>7</w:t>
      </w:r>
      <w:r>
        <w:rPr>
          <w:rFonts w:hint="eastAsia"/>
        </w:rPr>
        <w:t>]</w:t>
      </w:r>
      <w:r w:rsidRPr="004173A6">
        <w:rPr>
          <w:rFonts w:hint="eastAsia"/>
        </w:rPr>
        <w:t xml:space="preserve"> </w:t>
      </w:r>
      <w:r>
        <w:rPr>
          <w:rFonts w:hint="eastAsia"/>
        </w:rPr>
        <w:t>提出了一种将几何投影与</w:t>
      </w:r>
      <w:r>
        <w:rPr>
          <w:rFonts w:hint="eastAsia"/>
        </w:rPr>
        <w:t xml:space="preserve"> Adaboost </w:t>
      </w:r>
      <w:r>
        <w:rPr>
          <w:rFonts w:hint="eastAsia"/>
        </w:rPr>
        <w:t>算法结合以寻找可行驶区域的方法，该方法需要大量的不同道路区域作为训练集以训练道路区域分类器。</w:t>
      </w:r>
    </w:p>
    <w:p w:rsidR="004173A6" w:rsidRDefault="004173A6" w:rsidP="004173A6">
      <w:pPr>
        <w:spacing w:line="312" w:lineRule="auto"/>
        <w:ind w:firstLineChars="200" w:firstLine="480"/>
      </w:pPr>
      <w:r>
        <w:rPr>
          <w:rFonts w:hint="eastAsia"/>
        </w:rPr>
        <w:t>论文</w:t>
      </w:r>
      <w:r>
        <w:rPr>
          <w:rFonts w:hint="eastAsia"/>
        </w:rPr>
        <w:t>[</w:t>
      </w:r>
      <w:r>
        <w:t>8</w:t>
      </w:r>
      <w:r>
        <w:rPr>
          <w:rFonts w:hint="eastAsia"/>
        </w:rPr>
        <w:t>]</w:t>
      </w:r>
      <w:r w:rsidRPr="004173A6">
        <w:rPr>
          <w:rFonts w:hint="eastAsia"/>
        </w:rPr>
        <w:t xml:space="preserve"> </w:t>
      </w:r>
      <w:r>
        <w:rPr>
          <w:rFonts w:hint="eastAsia"/>
        </w:rPr>
        <w:t>提出了一种基于</w:t>
      </w:r>
      <w:r>
        <w:rPr>
          <w:rFonts w:hint="eastAsia"/>
        </w:rPr>
        <w:t xml:space="preserve"> RANSAC</w:t>
      </w:r>
      <w:r>
        <w:rPr>
          <w:rFonts w:hint="eastAsia"/>
        </w:rPr>
        <w:t>（</w:t>
      </w:r>
      <w:r>
        <w:rPr>
          <w:rFonts w:hint="eastAsia"/>
        </w:rPr>
        <w:t>Random Sample Consensus</w:t>
      </w:r>
      <w:r>
        <w:rPr>
          <w:rFonts w:hint="eastAsia"/>
        </w:rPr>
        <w:t>）的车道线检测算法。该方法将原始输入</w:t>
      </w:r>
      <w:r w:rsidR="005A56F1">
        <w:rPr>
          <w:rFonts w:hint="eastAsia"/>
        </w:rPr>
        <w:t>图像</w:t>
      </w:r>
      <w:r>
        <w:rPr>
          <w:rFonts w:hint="eastAsia"/>
        </w:rPr>
        <w:t>转化为灰度图，增强灰度图的对比度，获取图像二值图，利用滤波器对图像本身平滑处理，通过</w:t>
      </w:r>
      <w:r>
        <w:rPr>
          <w:rFonts w:hint="eastAsia"/>
        </w:rPr>
        <w:t xml:space="preserve"> Canny </w:t>
      </w:r>
      <w:r>
        <w:rPr>
          <w:rFonts w:hint="eastAsia"/>
        </w:rPr>
        <w:t>算子找出车道标志线的边缘，最后利用</w:t>
      </w:r>
      <w:r>
        <w:rPr>
          <w:rFonts w:hint="eastAsia"/>
        </w:rPr>
        <w:t xml:space="preserve"> RANSAC </w:t>
      </w:r>
      <w:r>
        <w:rPr>
          <w:rFonts w:hint="eastAsia"/>
        </w:rPr>
        <w:t>算法识别出图像中的车道线。该方法简单高效，但只适合于一些简单的场景，对于复杂度较高的道路面，该方法的识别效果并不好。</w:t>
      </w:r>
    </w:p>
    <w:p w:rsidR="00BB6C42" w:rsidRPr="00BB6C42" w:rsidRDefault="004173A6" w:rsidP="004173A6">
      <w:pPr>
        <w:spacing w:line="312" w:lineRule="auto"/>
        <w:ind w:firstLineChars="200" w:firstLine="480"/>
      </w:pPr>
      <w:r>
        <w:rPr>
          <w:rFonts w:hint="eastAsia"/>
        </w:rPr>
        <w:t>论文</w:t>
      </w:r>
      <w:r>
        <w:rPr>
          <w:rFonts w:hint="eastAsia"/>
        </w:rPr>
        <w:t>[</w:t>
      </w:r>
      <w:r>
        <w:t>9</w:t>
      </w:r>
      <w:r>
        <w:rPr>
          <w:rFonts w:hint="eastAsia"/>
        </w:rPr>
        <w:t>]</w:t>
      </w:r>
      <w:r w:rsidRPr="004173A6">
        <w:rPr>
          <w:rFonts w:hint="eastAsia"/>
        </w:rPr>
        <w:t xml:space="preserve"> </w:t>
      </w:r>
      <w:r>
        <w:rPr>
          <w:rFonts w:hint="eastAsia"/>
        </w:rPr>
        <w:t>开发了一种基于三种特征车道检测算法。所使用的特征分别是起始位置，方向和亮度值。最初，使用</w:t>
      </w:r>
      <w:r>
        <w:rPr>
          <w:rFonts w:hint="eastAsia"/>
        </w:rPr>
        <w:t xml:space="preserve"> Sobel </w:t>
      </w:r>
      <w:r>
        <w:rPr>
          <w:rFonts w:hint="eastAsia"/>
        </w:rPr>
        <w:t>算子获取图像的边缘信息。车道边界被表示为包含三个的载体特征。通过输入图像和先前车道上模型计算出当前车道线向量。分别对左边界和右边界使用两个窗口。假设每行包含</w:t>
      </w:r>
      <w:r>
        <w:rPr>
          <w:rFonts w:hint="eastAsia"/>
        </w:rPr>
        <w:t xml:space="preserve"> N </w:t>
      </w:r>
      <w:r>
        <w:rPr>
          <w:rFonts w:hint="eastAsia"/>
        </w:rPr>
        <w:t>个像素，就会生成</w:t>
      </w:r>
      <w:r>
        <w:rPr>
          <w:rFonts w:hint="eastAsia"/>
        </w:rPr>
        <w:t xml:space="preserve"> N </w:t>
      </w:r>
      <w:r>
        <w:rPr>
          <w:rFonts w:hint="eastAsia"/>
        </w:rPr>
        <w:t>条车道线向量作为候选。利用先前的车道线向量并通过加权距离矩阵计算得到的最小距离作为最佳候选。</w:t>
      </w:r>
      <w:r>
        <w:rPr>
          <w:rFonts w:hint="eastAsia"/>
        </w:rPr>
        <w:t xml:space="preserve"> </w:t>
      </w:r>
      <w:r>
        <w:rPr>
          <w:rFonts w:hint="eastAsia"/>
        </w:rPr>
        <w:t>为了均衡每个特征被分配一个不同的权重。利用候选预测新车道向量。如果道路的宽度突然改变，当前车道线向量的计算结果将舍弃，并利用先前向量作为当前结果。</w:t>
      </w:r>
    </w:p>
    <w:p w:rsidR="00BB6C42" w:rsidRPr="00BB6C42" w:rsidRDefault="00BB6C42" w:rsidP="00BB6C42">
      <w:pPr>
        <w:pStyle w:val="20505"/>
        <w:spacing w:before="120" w:after="120"/>
        <w:rPr>
          <w:rFonts w:ascii="黑体" w:hAnsi="黑体"/>
          <w:sz w:val="28"/>
          <w:szCs w:val="28"/>
        </w:rPr>
      </w:pPr>
      <w:bookmarkStart w:id="20" w:name="_Toc481359657"/>
      <w:bookmarkStart w:id="21" w:name="_Toc490218670"/>
      <w:r w:rsidRPr="00BB6C42">
        <w:rPr>
          <w:rFonts w:ascii="黑体" w:hAnsi="黑体" w:hint="eastAsia"/>
          <w:sz w:val="28"/>
          <w:szCs w:val="28"/>
        </w:rPr>
        <w:t>论文研究内容及论文结构</w:t>
      </w:r>
      <w:bookmarkEnd w:id="20"/>
      <w:bookmarkEnd w:id="21"/>
      <w:r>
        <w:rPr>
          <w:rFonts w:hint="eastAsia"/>
        </w:rPr>
        <w:t xml:space="preserve"> </w:t>
      </w:r>
    </w:p>
    <w:p w:rsidR="004173A6" w:rsidRDefault="004173A6" w:rsidP="004173A6">
      <w:pPr>
        <w:spacing w:line="312" w:lineRule="auto"/>
        <w:ind w:firstLineChars="200" w:firstLine="480"/>
      </w:pPr>
      <w:r>
        <w:rPr>
          <w:rFonts w:hint="eastAsia"/>
        </w:rPr>
        <w:t>智能车辆驾驶准确性和安全性的保障完全依赖于车辆对道路的识别和认知，只有当车辆能正确识别实时的道路状况，才能及时做出相应的反应以应对多变的道路状况。针对如何提高机器视觉对图像的处理和识别，本课题需要对一下内容展开研究：</w:t>
      </w:r>
    </w:p>
    <w:p w:rsidR="004173A6" w:rsidRDefault="004173A6" w:rsidP="004173A6">
      <w:pPr>
        <w:numPr>
          <w:ilvl w:val="0"/>
          <w:numId w:val="28"/>
        </w:numPr>
        <w:spacing w:line="312" w:lineRule="auto"/>
      </w:pPr>
      <w:r>
        <w:rPr>
          <w:rFonts w:hint="eastAsia"/>
        </w:rPr>
        <w:t>图像预处理算法设计</w:t>
      </w:r>
    </w:p>
    <w:p w:rsidR="004173A6" w:rsidRDefault="004173A6" w:rsidP="004173A6">
      <w:pPr>
        <w:spacing w:line="312" w:lineRule="auto"/>
        <w:ind w:firstLine="360"/>
      </w:pPr>
      <w:r>
        <w:rPr>
          <w:rFonts w:hint="eastAsia"/>
        </w:rPr>
        <w:t>由于道路背景的复杂性，除了车道线以外，道路图像还常常包含着大量的干扰信息，例如道路旁边的障碍物，树木等。如果将一张图像直接进行识别，这不仅会造成部分车道线无法识别，还会严重影响机器识别图像的效果和效率，所以在进行车道线识别之前必须对道路进行图像的预处理。</w:t>
      </w:r>
    </w:p>
    <w:p w:rsidR="004173A6" w:rsidRDefault="004173A6" w:rsidP="004173A6">
      <w:pPr>
        <w:numPr>
          <w:ilvl w:val="0"/>
          <w:numId w:val="28"/>
        </w:numPr>
        <w:spacing w:line="312" w:lineRule="auto"/>
      </w:pPr>
      <w:r>
        <w:rPr>
          <w:rFonts w:hint="eastAsia"/>
        </w:rPr>
        <w:lastRenderedPageBreak/>
        <w:t>图像识别的人工神经网络训练方法</w:t>
      </w:r>
    </w:p>
    <w:p w:rsidR="004173A6" w:rsidRDefault="004173A6" w:rsidP="004173A6">
      <w:pPr>
        <w:spacing w:line="312" w:lineRule="auto"/>
        <w:ind w:firstLine="360"/>
      </w:pPr>
      <w:r>
        <w:rPr>
          <w:rFonts w:hint="eastAsia"/>
        </w:rPr>
        <w:t>图像经过预处理后，</w:t>
      </w:r>
      <w:r>
        <w:rPr>
          <w:rFonts w:hint="eastAsia"/>
        </w:rPr>
        <w:t xml:space="preserve"> </w:t>
      </w:r>
      <w:r>
        <w:rPr>
          <w:rFonts w:hint="eastAsia"/>
        </w:rPr>
        <w:t>为了让机器（智能车辆）能够准确的识别出图像中的车道线，一般都会对车辆进行训练，让其在日后的使用中能自主的判断出车道线的位置以及转向，目前，运用的最多的训练方法就是运用人工神经网络进行训练，而在众多的神经网络中，本研究拟选的为卷积神经网络。</w:t>
      </w:r>
    </w:p>
    <w:p w:rsidR="004173A6" w:rsidRDefault="004173A6" w:rsidP="004173A6">
      <w:pPr>
        <w:numPr>
          <w:ilvl w:val="0"/>
          <w:numId w:val="28"/>
        </w:numPr>
        <w:spacing w:line="312" w:lineRule="auto"/>
      </w:pPr>
      <w:r>
        <w:rPr>
          <w:rFonts w:hint="eastAsia"/>
        </w:rPr>
        <w:t>小车车道识别算法与控制设计</w:t>
      </w:r>
    </w:p>
    <w:p w:rsidR="00BB6C42" w:rsidRDefault="004173A6" w:rsidP="004173A6">
      <w:pPr>
        <w:spacing w:line="312" w:lineRule="auto"/>
        <w:ind w:firstLineChars="200" w:firstLine="480"/>
      </w:pPr>
      <w:r>
        <w:rPr>
          <w:rFonts w:hint="eastAsia"/>
        </w:rPr>
        <w:t>通过机器视觉识别出了道路，如何根据识别出的图像进行小车的控制和判断也是本课题的一个研究内容。</w:t>
      </w:r>
      <w:r w:rsidR="00BB6C42">
        <w:rPr>
          <w:rFonts w:hint="eastAsia"/>
        </w:rPr>
        <w:t>根据研究内容，本论文结构如下：</w:t>
      </w:r>
    </w:p>
    <w:p w:rsidR="00BB6C42" w:rsidRDefault="00BB6C42" w:rsidP="00BB6C42">
      <w:pPr>
        <w:spacing w:line="312" w:lineRule="auto"/>
        <w:ind w:firstLineChars="200" w:firstLine="480"/>
      </w:pPr>
      <w:r>
        <w:rPr>
          <w:rFonts w:hint="eastAsia"/>
        </w:rPr>
        <w:t>第</w:t>
      </w:r>
      <w:r>
        <w:rPr>
          <w:rFonts w:hint="eastAsia"/>
        </w:rPr>
        <w:t>1</w:t>
      </w:r>
      <w:r>
        <w:rPr>
          <w:rFonts w:hint="eastAsia"/>
        </w:rPr>
        <w:t>章</w:t>
      </w:r>
      <w:r>
        <w:rPr>
          <w:rFonts w:hint="eastAsia"/>
        </w:rPr>
        <w:t xml:space="preserve"> </w:t>
      </w:r>
      <w:r>
        <w:rPr>
          <w:rFonts w:hint="eastAsia"/>
        </w:rPr>
        <w:t>绪论。主要介绍了论文的研究背景及意义、</w:t>
      </w:r>
      <w:r w:rsidR="00E453E9">
        <w:rPr>
          <w:rFonts w:hint="eastAsia"/>
        </w:rPr>
        <w:t>车道线</w:t>
      </w:r>
      <w:r w:rsidR="00E453E9">
        <w:t>检测</w:t>
      </w:r>
      <w:r>
        <w:rPr>
          <w:rFonts w:hint="eastAsia"/>
        </w:rPr>
        <w:t>的国内外研究现状、论文研究内容。</w:t>
      </w:r>
    </w:p>
    <w:p w:rsidR="00BB6C42" w:rsidRDefault="00BB6C42" w:rsidP="00BB6C42">
      <w:pPr>
        <w:spacing w:line="312" w:lineRule="auto"/>
        <w:ind w:firstLineChars="200" w:firstLine="480"/>
      </w:pPr>
      <w:r>
        <w:rPr>
          <w:rFonts w:hint="eastAsia"/>
        </w:rPr>
        <w:t>第</w:t>
      </w:r>
      <w:r>
        <w:rPr>
          <w:rFonts w:hint="eastAsia"/>
        </w:rPr>
        <w:t>2</w:t>
      </w:r>
      <w:r>
        <w:rPr>
          <w:rFonts w:hint="eastAsia"/>
        </w:rPr>
        <w:t>章</w:t>
      </w:r>
      <w:r w:rsidR="00AF31BA">
        <w:rPr>
          <w:rFonts w:hint="eastAsia"/>
        </w:rPr>
        <w:t xml:space="preserve"> </w:t>
      </w:r>
      <w:r w:rsidR="00AF31BA" w:rsidRPr="00AF31BA">
        <w:rPr>
          <w:rFonts w:hint="eastAsia"/>
        </w:rPr>
        <w:t>相关技术</w:t>
      </w:r>
      <w:r w:rsidR="00AF31BA">
        <w:rPr>
          <w:rFonts w:hint="eastAsia"/>
        </w:rPr>
        <w:t>。</w:t>
      </w:r>
      <w:r w:rsidR="00AF31BA" w:rsidRPr="00AF31BA">
        <w:rPr>
          <w:rFonts w:hint="eastAsia"/>
        </w:rPr>
        <w:t>本章主要针对本系统所使用的算法相关技术进行介绍，为后续工作提供理论依据。</w:t>
      </w:r>
    </w:p>
    <w:p w:rsidR="00584385" w:rsidRDefault="00BB6C42" w:rsidP="00BB6C42">
      <w:pPr>
        <w:spacing w:line="312" w:lineRule="auto"/>
        <w:ind w:firstLineChars="200" w:firstLine="480"/>
      </w:pPr>
      <w:r>
        <w:rPr>
          <w:rFonts w:hint="eastAsia"/>
        </w:rPr>
        <w:t>第</w:t>
      </w:r>
      <w:r>
        <w:rPr>
          <w:rFonts w:hint="eastAsia"/>
        </w:rPr>
        <w:t>3</w:t>
      </w:r>
      <w:r>
        <w:rPr>
          <w:rFonts w:hint="eastAsia"/>
        </w:rPr>
        <w:t>章</w:t>
      </w:r>
      <w:r w:rsidR="00AF31BA">
        <w:rPr>
          <w:rFonts w:hint="eastAsia"/>
        </w:rPr>
        <w:t xml:space="preserve"> </w:t>
      </w:r>
      <w:r w:rsidR="00E453E9">
        <w:rPr>
          <w:rFonts w:hint="eastAsia"/>
        </w:rPr>
        <w:t>车道线</w:t>
      </w:r>
      <w:r w:rsidR="00E453E9">
        <w:t>检测系统</w:t>
      </w:r>
      <w:r w:rsidR="00AF31BA" w:rsidRPr="00AF31BA">
        <w:rPr>
          <w:rFonts w:hint="eastAsia"/>
        </w:rPr>
        <w:t>需求分析</w:t>
      </w:r>
      <w:r>
        <w:rPr>
          <w:rFonts w:hint="eastAsia"/>
        </w:rPr>
        <w:t>。</w:t>
      </w:r>
      <w:r w:rsidR="00AF31BA">
        <w:rPr>
          <w:rFonts w:hint="eastAsia"/>
        </w:rPr>
        <w:t>本章主要针对</w:t>
      </w:r>
      <w:r w:rsidR="00E453E9">
        <w:rPr>
          <w:rFonts w:hint="eastAsia"/>
        </w:rPr>
        <w:t>车道线检测方法</w:t>
      </w:r>
      <w:r w:rsidR="00AF31BA">
        <w:rPr>
          <w:rFonts w:hint="eastAsia"/>
        </w:rPr>
        <w:t>进行需求分析</w:t>
      </w:r>
      <w:r w:rsidR="009C3BD2">
        <w:rPr>
          <w:rFonts w:hint="eastAsia"/>
        </w:rPr>
        <w:t>。</w:t>
      </w:r>
      <w:r w:rsidR="00AF31BA" w:rsidRPr="00AF31BA">
        <w:rPr>
          <w:rFonts w:hint="eastAsia"/>
        </w:rPr>
        <w:t>介绍</w:t>
      </w:r>
      <w:r w:rsidR="00E453E9">
        <w:rPr>
          <w:rFonts w:hint="eastAsia"/>
        </w:rPr>
        <w:t>车道线检测</w:t>
      </w:r>
      <w:r w:rsidR="00AF31BA" w:rsidRPr="00AF31BA">
        <w:rPr>
          <w:rFonts w:hint="eastAsia"/>
        </w:rPr>
        <w:t>的重要性，分</w:t>
      </w:r>
      <w:r w:rsidR="001F6AE1">
        <w:rPr>
          <w:rFonts w:hint="eastAsia"/>
        </w:rPr>
        <w:t>析了</w:t>
      </w:r>
      <w:r w:rsidR="00E453E9">
        <w:rPr>
          <w:rFonts w:hint="eastAsia"/>
        </w:rPr>
        <w:t>智能</w:t>
      </w:r>
      <w:r w:rsidR="00E453E9">
        <w:t>车辆中车道线识别</w:t>
      </w:r>
      <w:r w:rsidR="001F6AE1">
        <w:rPr>
          <w:rFonts w:hint="eastAsia"/>
        </w:rPr>
        <w:t>的整体结构，明确了</w:t>
      </w:r>
      <w:r w:rsidR="00E453E9">
        <w:rPr>
          <w:rFonts w:hint="eastAsia"/>
        </w:rPr>
        <w:t>本课题</w:t>
      </w:r>
      <w:r w:rsidR="00E453E9">
        <w:t>需要完成的目标</w:t>
      </w:r>
      <w:r w:rsidR="009C3BD2">
        <w:rPr>
          <w:rFonts w:hint="eastAsia"/>
        </w:rPr>
        <w:t>，</w:t>
      </w:r>
      <w:r w:rsidR="001F6AE1">
        <w:rPr>
          <w:rFonts w:hint="eastAsia"/>
        </w:rPr>
        <w:t>最后</w:t>
      </w:r>
      <w:r w:rsidR="009C3BD2">
        <w:rPr>
          <w:rFonts w:hint="eastAsia"/>
        </w:rPr>
        <w:t>进行用例分析</w:t>
      </w:r>
      <w:r w:rsidR="00AF31BA" w:rsidRPr="00AF31BA">
        <w:rPr>
          <w:rFonts w:hint="eastAsia"/>
        </w:rPr>
        <w:t>。</w:t>
      </w:r>
    </w:p>
    <w:p w:rsidR="00BB6C42" w:rsidRDefault="00BB6C42" w:rsidP="00BB6C42">
      <w:pPr>
        <w:spacing w:line="312" w:lineRule="auto"/>
        <w:ind w:firstLineChars="200" w:firstLine="480"/>
      </w:pPr>
      <w:r>
        <w:rPr>
          <w:rFonts w:hint="eastAsia"/>
        </w:rPr>
        <w:t>第</w:t>
      </w:r>
      <w:r>
        <w:rPr>
          <w:rFonts w:hint="eastAsia"/>
        </w:rPr>
        <w:t>4</w:t>
      </w:r>
      <w:r>
        <w:rPr>
          <w:rFonts w:hint="eastAsia"/>
        </w:rPr>
        <w:t>章</w:t>
      </w:r>
      <w:r w:rsidR="0006408C">
        <w:rPr>
          <w:rFonts w:hint="eastAsia"/>
        </w:rPr>
        <w:t xml:space="preserve"> </w:t>
      </w:r>
      <w:r w:rsidR="00E453E9">
        <w:rPr>
          <w:rFonts w:hint="eastAsia"/>
        </w:rPr>
        <w:t>车道线检测</w:t>
      </w:r>
      <w:r w:rsidR="0006408C" w:rsidRPr="0006408C">
        <w:rPr>
          <w:rFonts w:hint="eastAsia"/>
        </w:rPr>
        <w:t>算法设计</w:t>
      </w:r>
      <w:r w:rsidR="0006408C">
        <w:rPr>
          <w:rFonts w:hint="eastAsia"/>
        </w:rPr>
        <w:t>。</w:t>
      </w:r>
      <w:r w:rsidR="00AF31BA" w:rsidRPr="00AF31BA">
        <w:rPr>
          <w:rFonts w:hint="eastAsia"/>
        </w:rPr>
        <w:t>本章主要针对</w:t>
      </w:r>
      <w:r w:rsidR="00E453E9">
        <w:rPr>
          <w:rFonts w:hint="eastAsia"/>
        </w:rPr>
        <w:t>车道线检测</w:t>
      </w:r>
      <w:r w:rsidR="00AF31BA" w:rsidRPr="00AF31BA">
        <w:rPr>
          <w:rFonts w:hint="eastAsia"/>
        </w:rPr>
        <w:t>算法模型进行设计与仿真</w:t>
      </w:r>
      <w:r w:rsidR="009C3BD2">
        <w:rPr>
          <w:rFonts w:hint="eastAsia"/>
        </w:rPr>
        <w:t>。</w:t>
      </w:r>
      <w:r w:rsidR="00AF31BA" w:rsidRPr="00AF31BA">
        <w:rPr>
          <w:rFonts w:hint="eastAsia"/>
        </w:rPr>
        <w:t>根据第三章的需求分析、</w:t>
      </w:r>
      <w:r w:rsidR="00E453E9">
        <w:rPr>
          <w:rFonts w:hint="eastAsia"/>
        </w:rPr>
        <w:t>道路</w:t>
      </w:r>
      <w:r w:rsidR="00E453E9">
        <w:t>图像</w:t>
      </w:r>
      <w:r w:rsidR="002E48AD">
        <w:rPr>
          <w:rFonts w:hint="eastAsia"/>
        </w:rPr>
        <w:t>的特点进行算法的总体设计，之后分别针</w:t>
      </w:r>
      <w:r w:rsidR="00E453E9">
        <w:rPr>
          <w:rFonts w:hint="eastAsia"/>
        </w:rPr>
        <w:t>对</w:t>
      </w:r>
      <w:r w:rsidR="00E453E9">
        <w:t>图像预处理，卷积神经网络结构，强化学习算法进行</w:t>
      </w:r>
      <w:r w:rsidR="00AF31BA" w:rsidRPr="00AF31BA">
        <w:rPr>
          <w:rFonts w:hint="eastAsia"/>
        </w:rPr>
        <w:t>详细设计，最后进行仿真验证。</w:t>
      </w:r>
    </w:p>
    <w:p w:rsidR="00BB6C42" w:rsidRPr="00BB6C42" w:rsidRDefault="00BB6C42" w:rsidP="00BB6C42">
      <w:pPr>
        <w:spacing w:line="312" w:lineRule="auto"/>
        <w:ind w:firstLineChars="200" w:firstLine="480"/>
      </w:pPr>
      <w:r>
        <w:rPr>
          <w:rFonts w:hint="eastAsia"/>
        </w:rPr>
        <w:t>第</w:t>
      </w:r>
      <w:r>
        <w:rPr>
          <w:rFonts w:hint="eastAsia"/>
        </w:rPr>
        <w:t>5</w:t>
      </w:r>
      <w:r>
        <w:rPr>
          <w:rFonts w:hint="eastAsia"/>
        </w:rPr>
        <w:t>章</w:t>
      </w:r>
      <w:r w:rsidR="00AF31BA">
        <w:rPr>
          <w:rFonts w:hint="eastAsia"/>
        </w:rPr>
        <w:t xml:space="preserve"> </w:t>
      </w:r>
      <w:r w:rsidR="00E453E9">
        <w:rPr>
          <w:rFonts w:hint="eastAsia"/>
        </w:rPr>
        <w:t>车道线检测方法</w:t>
      </w:r>
      <w:r w:rsidR="00AF31BA" w:rsidRPr="00AF31BA">
        <w:rPr>
          <w:rFonts w:hint="eastAsia"/>
        </w:rPr>
        <w:t>设计</w:t>
      </w:r>
      <w:r>
        <w:rPr>
          <w:rFonts w:hint="eastAsia"/>
        </w:rPr>
        <w:t>。</w:t>
      </w:r>
      <w:r w:rsidR="00E453E9">
        <w:rPr>
          <w:rFonts w:hint="eastAsia"/>
        </w:rPr>
        <w:t>本章主要针对</w:t>
      </w:r>
      <w:r w:rsidR="00E453E9">
        <w:t>智能车辆中车道线检测</w:t>
      </w:r>
      <w:r w:rsidR="00AF31BA" w:rsidRPr="00AF31BA">
        <w:rPr>
          <w:rFonts w:hint="eastAsia"/>
        </w:rPr>
        <w:t>进行设计。根据第三章的需求分析、第四章的算法设计，针对总体结构进行分析及设计，对</w:t>
      </w:r>
      <w:r w:rsidR="00E453E9">
        <w:rPr>
          <w:rFonts w:hint="eastAsia"/>
        </w:rPr>
        <w:t>车道线</w:t>
      </w:r>
      <w:r w:rsidR="00E453E9">
        <w:t>检测</w:t>
      </w:r>
      <w:r w:rsidR="00AF31BA" w:rsidRPr="00AF31BA">
        <w:rPr>
          <w:rFonts w:hint="eastAsia"/>
        </w:rPr>
        <w:t>进行了功能模块的划分，</w:t>
      </w:r>
      <w:r w:rsidR="00AF31BA">
        <w:rPr>
          <w:rFonts w:hint="eastAsia"/>
        </w:rPr>
        <w:t>之后</w:t>
      </w:r>
      <w:r w:rsidR="00AF31BA" w:rsidRPr="00AF31BA">
        <w:rPr>
          <w:rFonts w:hint="eastAsia"/>
        </w:rPr>
        <w:t>针对</w:t>
      </w:r>
      <w:r w:rsidR="00AF31BA">
        <w:rPr>
          <w:rFonts w:hint="eastAsia"/>
        </w:rPr>
        <w:t>各个</w:t>
      </w:r>
      <w:r w:rsidR="00AF31BA" w:rsidRPr="00AF31BA">
        <w:rPr>
          <w:rFonts w:hint="eastAsia"/>
        </w:rPr>
        <w:t>模块进行了详细的设计描述。</w:t>
      </w:r>
    </w:p>
    <w:p w:rsidR="00C4708D" w:rsidRPr="00AF31BA" w:rsidRDefault="00AF31BA">
      <w:pPr>
        <w:ind w:firstLineChars="200" w:firstLine="480"/>
      </w:pPr>
      <w:r w:rsidRPr="00AF31BA">
        <w:rPr>
          <w:rFonts w:hint="eastAsia"/>
        </w:rPr>
        <w:t>第</w:t>
      </w:r>
      <w:r>
        <w:rPr>
          <w:rFonts w:hint="eastAsia"/>
        </w:rPr>
        <w:t>6</w:t>
      </w:r>
      <w:r w:rsidRPr="00AF31BA">
        <w:rPr>
          <w:rFonts w:hint="eastAsia"/>
        </w:rPr>
        <w:t>章</w:t>
      </w:r>
      <w:r>
        <w:rPr>
          <w:rFonts w:hint="eastAsia"/>
        </w:rPr>
        <w:t xml:space="preserve"> </w:t>
      </w:r>
      <w:r w:rsidR="00E453E9">
        <w:rPr>
          <w:rFonts w:hint="eastAsia"/>
        </w:rPr>
        <w:t>车道线检测</w:t>
      </w:r>
      <w:r w:rsidR="00E453E9">
        <w:t>方法的</w:t>
      </w:r>
      <w:r w:rsidRPr="00AF31BA">
        <w:rPr>
          <w:rFonts w:hint="eastAsia"/>
        </w:rPr>
        <w:t>实现及测试。本章主要针对</w:t>
      </w:r>
      <w:r w:rsidR="00E453E9">
        <w:rPr>
          <w:rFonts w:hint="eastAsia"/>
        </w:rPr>
        <w:t>车道线检测</w:t>
      </w:r>
      <w:r w:rsidR="00E453E9">
        <w:t>方法</w:t>
      </w:r>
      <w:r w:rsidRPr="00AF31BA">
        <w:rPr>
          <w:rFonts w:hint="eastAsia"/>
        </w:rPr>
        <w:t>进行实现与测试。根据第五章的</w:t>
      </w:r>
      <w:r w:rsidR="00E453E9">
        <w:rPr>
          <w:rFonts w:hint="eastAsia"/>
        </w:rPr>
        <w:t>车道线</w:t>
      </w:r>
      <w:r w:rsidR="00E453E9">
        <w:t>检测方法</w:t>
      </w:r>
      <w:r w:rsidRPr="00AF31BA">
        <w:rPr>
          <w:rFonts w:hint="eastAsia"/>
        </w:rPr>
        <w:t>设计，首先介绍系统实现配置环境，其次分模块详细介绍各模块的实</w:t>
      </w:r>
      <w:r w:rsidR="00E453E9">
        <w:rPr>
          <w:rFonts w:hint="eastAsia"/>
        </w:rPr>
        <w:t>现，最后进行仿真</w:t>
      </w:r>
      <w:r w:rsidR="00ED542D">
        <w:rPr>
          <w:rFonts w:hint="eastAsia"/>
        </w:rPr>
        <w:t>测试。</w:t>
      </w:r>
      <w:r w:rsidRPr="00AF31BA">
        <w:rPr>
          <w:rFonts w:hint="eastAsia"/>
        </w:rPr>
        <w:t xml:space="preserve"> </w:t>
      </w:r>
    </w:p>
    <w:p w:rsidR="003C514B" w:rsidRPr="00770544" w:rsidRDefault="003C514B">
      <w:pPr>
        <w:ind w:firstLineChars="200" w:firstLine="480"/>
        <w:sectPr w:rsidR="003C514B" w:rsidRPr="00770544" w:rsidSect="00ED542D">
          <w:headerReference w:type="default" r:id="rId26"/>
          <w:footerReference w:type="even" r:id="rId27"/>
          <w:footerReference w:type="default" r:id="rId28"/>
          <w:headerReference w:type="first" r:id="rId29"/>
          <w:footerReference w:type="first" r:id="rId30"/>
          <w:type w:val="continuous"/>
          <w:pgSz w:w="11906" w:h="16838"/>
          <w:pgMar w:top="1440" w:right="1800" w:bottom="1440" w:left="1800" w:header="851" w:footer="992" w:gutter="0"/>
          <w:pgNumType w:start="1"/>
          <w:cols w:space="720"/>
          <w:docGrid w:linePitch="312"/>
        </w:sectPr>
      </w:pPr>
    </w:p>
    <w:p w:rsidR="0073328F" w:rsidRPr="00D4006A" w:rsidRDefault="00F01D53" w:rsidP="00D4006A">
      <w:pPr>
        <w:pStyle w:val="10505"/>
        <w:spacing w:before="120" w:after="120"/>
        <w:rPr>
          <w:sz w:val="32"/>
          <w:szCs w:val="32"/>
        </w:rPr>
      </w:pPr>
      <w:r>
        <w:rPr>
          <w:rFonts w:hint="eastAsia"/>
        </w:rPr>
        <w:lastRenderedPageBreak/>
        <w:t xml:space="preserve"> </w:t>
      </w:r>
      <w:bookmarkStart w:id="22" w:name="_Toc481359658"/>
      <w:bookmarkStart w:id="23" w:name="_Toc490218671"/>
      <w:r w:rsidR="008D7557">
        <w:rPr>
          <w:rFonts w:hint="eastAsia"/>
          <w:sz w:val="32"/>
          <w:szCs w:val="32"/>
        </w:rPr>
        <w:t>相关技术</w:t>
      </w:r>
      <w:bookmarkEnd w:id="22"/>
      <w:r w:rsidR="00770544">
        <w:rPr>
          <w:rFonts w:hint="eastAsia"/>
          <w:sz w:val="32"/>
          <w:szCs w:val="32"/>
        </w:rPr>
        <w:t>介绍</w:t>
      </w:r>
      <w:bookmarkEnd w:id="23"/>
    </w:p>
    <w:p w:rsidR="0073328F" w:rsidRDefault="00770544" w:rsidP="00D4006A">
      <w:pPr>
        <w:pStyle w:val="2"/>
        <w:rPr>
          <w:b w:val="0"/>
          <w:sz w:val="28"/>
          <w:szCs w:val="28"/>
        </w:rPr>
      </w:pPr>
      <w:bookmarkStart w:id="24" w:name="_Toc490218672"/>
      <w:r>
        <w:rPr>
          <w:rFonts w:hint="eastAsia"/>
          <w:b w:val="0"/>
          <w:sz w:val="28"/>
          <w:szCs w:val="28"/>
        </w:rPr>
        <w:t>图像预处理</w:t>
      </w:r>
      <w:r>
        <w:rPr>
          <w:b w:val="0"/>
          <w:sz w:val="28"/>
          <w:szCs w:val="28"/>
        </w:rPr>
        <w:t>算法概述</w:t>
      </w:r>
      <w:bookmarkEnd w:id="24"/>
    </w:p>
    <w:p w:rsidR="00770544" w:rsidRDefault="00770544" w:rsidP="00770544">
      <w:pPr>
        <w:pStyle w:val="3"/>
      </w:pPr>
      <w:bookmarkStart w:id="25" w:name="_Toc490218673"/>
      <w:r w:rsidRPr="00770544">
        <w:t>Canny</w:t>
      </w:r>
      <w:r w:rsidRPr="00770544">
        <w:t>边缘检测</w:t>
      </w:r>
      <w:bookmarkEnd w:id="25"/>
    </w:p>
    <w:p w:rsidR="00770544" w:rsidRPr="00770544" w:rsidRDefault="00770544" w:rsidP="00770544">
      <w:pPr>
        <w:pStyle w:val="3"/>
      </w:pPr>
      <w:bookmarkStart w:id="26" w:name="_Toc490218674"/>
      <w:r>
        <w:t xml:space="preserve">Hough Transform </w:t>
      </w:r>
      <w:r>
        <w:rPr>
          <w:rFonts w:hint="eastAsia"/>
        </w:rPr>
        <w:t>直线提取</w:t>
      </w:r>
      <w:bookmarkEnd w:id="26"/>
    </w:p>
    <w:p w:rsidR="00D4006A" w:rsidRDefault="00770544" w:rsidP="00D4006A">
      <w:pPr>
        <w:pStyle w:val="2"/>
        <w:rPr>
          <w:b w:val="0"/>
          <w:sz w:val="28"/>
        </w:rPr>
      </w:pPr>
      <w:bookmarkStart w:id="27" w:name="_Toc490218675"/>
      <w:r>
        <w:rPr>
          <w:rFonts w:hint="eastAsia"/>
          <w:b w:val="0"/>
          <w:sz w:val="28"/>
        </w:rPr>
        <w:t>神经网络</w:t>
      </w:r>
      <w:r>
        <w:rPr>
          <w:b w:val="0"/>
          <w:sz w:val="28"/>
        </w:rPr>
        <w:t>概述</w:t>
      </w:r>
      <w:bookmarkEnd w:id="27"/>
    </w:p>
    <w:p w:rsidR="00770544" w:rsidRDefault="00770544" w:rsidP="00770544">
      <w:pPr>
        <w:pStyle w:val="3"/>
      </w:pPr>
      <w:bookmarkStart w:id="28" w:name="_Toc490218676"/>
      <w:r>
        <w:rPr>
          <w:rFonts w:hint="eastAsia"/>
        </w:rPr>
        <w:t>普通人工</w:t>
      </w:r>
      <w:r>
        <w:t>神经网络概述</w:t>
      </w:r>
      <w:bookmarkEnd w:id="28"/>
    </w:p>
    <w:p w:rsidR="00770544" w:rsidRDefault="00770544" w:rsidP="00770544">
      <w:pPr>
        <w:pStyle w:val="3"/>
      </w:pPr>
      <w:bookmarkStart w:id="29" w:name="_Toc490218677"/>
      <w:r>
        <w:rPr>
          <w:rFonts w:hint="eastAsia"/>
        </w:rPr>
        <w:t>卷积人工</w:t>
      </w:r>
      <w:r>
        <w:t>神经网络概述</w:t>
      </w:r>
      <w:bookmarkEnd w:id="29"/>
    </w:p>
    <w:p w:rsidR="00770544" w:rsidRDefault="00770544" w:rsidP="00770544">
      <w:pPr>
        <w:pStyle w:val="2"/>
        <w:rPr>
          <w:b w:val="0"/>
          <w:sz w:val="28"/>
        </w:rPr>
      </w:pPr>
      <w:bookmarkStart w:id="30" w:name="_Toc490218678"/>
      <w:r w:rsidRPr="00770544">
        <w:rPr>
          <w:rFonts w:hint="eastAsia"/>
          <w:b w:val="0"/>
          <w:sz w:val="28"/>
        </w:rPr>
        <w:t>强化学习概述</w:t>
      </w:r>
      <w:bookmarkEnd w:id="30"/>
    </w:p>
    <w:p w:rsidR="00770544" w:rsidRDefault="00770544" w:rsidP="00770544">
      <w:pPr>
        <w:pStyle w:val="3"/>
      </w:pPr>
      <w:bookmarkStart w:id="31" w:name="_Toc490218679"/>
      <w:r>
        <w:rPr>
          <w:rFonts w:hint="eastAsia"/>
        </w:rPr>
        <w:t>马可夫决策</w:t>
      </w:r>
      <w:r>
        <w:t>过程</w:t>
      </w:r>
      <w:bookmarkEnd w:id="31"/>
    </w:p>
    <w:p w:rsidR="00770544" w:rsidRPr="00770544" w:rsidRDefault="00770544" w:rsidP="00770544">
      <w:pPr>
        <w:pStyle w:val="2"/>
        <w:rPr>
          <w:b w:val="0"/>
          <w:sz w:val="28"/>
        </w:rPr>
      </w:pPr>
      <w:bookmarkStart w:id="32" w:name="_Toc490218680"/>
      <w:r w:rsidRPr="00770544">
        <w:rPr>
          <w:rFonts w:hint="eastAsia"/>
          <w:b w:val="0"/>
          <w:sz w:val="28"/>
        </w:rPr>
        <w:t>本章</w:t>
      </w:r>
      <w:r w:rsidRPr="00770544">
        <w:rPr>
          <w:b w:val="0"/>
          <w:sz w:val="28"/>
        </w:rPr>
        <w:t>小结</w:t>
      </w:r>
      <w:bookmarkEnd w:id="32"/>
    </w:p>
    <w:p w:rsidR="007760EC" w:rsidRDefault="007760EC" w:rsidP="00770544">
      <w:pPr>
        <w:spacing w:line="312" w:lineRule="auto"/>
        <w:ind w:firstLineChars="200" w:firstLine="480"/>
        <w:jc w:val="left"/>
      </w:pPr>
    </w:p>
    <w:p w:rsidR="007760EC" w:rsidRPr="00D4006A" w:rsidRDefault="007760EC" w:rsidP="00D4006A">
      <w:pPr>
        <w:spacing w:line="312" w:lineRule="auto"/>
        <w:ind w:firstLineChars="200" w:firstLine="480"/>
        <w:sectPr w:rsidR="007760EC" w:rsidRPr="00D4006A" w:rsidSect="00A85BF8">
          <w:headerReference w:type="default" r:id="rId31"/>
          <w:pgSz w:w="11906" w:h="16838"/>
          <w:pgMar w:top="1440" w:right="1800" w:bottom="1440" w:left="1800" w:header="851" w:footer="992" w:gutter="0"/>
          <w:cols w:space="720"/>
          <w:docGrid w:linePitch="312"/>
        </w:sectPr>
      </w:pPr>
    </w:p>
    <w:p w:rsidR="003011EC" w:rsidRDefault="00AC12C3" w:rsidP="003011EC">
      <w:pPr>
        <w:pStyle w:val="10505"/>
        <w:rPr>
          <w:sz w:val="28"/>
          <w:szCs w:val="28"/>
        </w:rPr>
      </w:pPr>
      <w:bookmarkStart w:id="33" w:name="_Hlt273261552"/>
      <w:bookmarkStart w:id="34" w:name="_Toc481359664"/>
      <w:bookmarkStart w:id="35" w:name="_Toc490218681"/>
      <w:bookmarkEnd w:id="33"/>
      <w:r>
        <w:rPr>
          <w:rFonts w:hint="eastAsia"/>
          <w:sz w:val="32"/>
          <w:szCs w:val="32"/>
        </w:rPr>
        <w:lastRenderedPageBreak/>
        <w:t>车道线检测</w:t>
      </w:r>
      <w:r w:rsidR="00770544" w:rsidRPr="00770544">
        <w:rPr>
          <w:rFonts w:hint="eastAsia"/>
          <w:sz w:val="32"/>
          <w:szCs w:val="32"/>
        </w:rPr>
        <w:t>需求分析</w:t>
      </w:r>
      <w:bookmarkEnd w:id="34"/>
      <w:bookmarkEnd w:id="35"/>
    </w:p>
    <w:p w:rsidR="007C521E" w:rsidRDefault="007C521E">
      <w:pPr>
        <w:ind w:firstLine="420"/>
        <w:jc w:val="left"/>
        <w:rPr>
          <w:ins w:id="36" w:author="wjw" w:date="2017-12-09T22:36:00Z"/>
        </w:rPr>
        <w:pPrChange w:id="37" w:author="wjw" w:date="2017-12-09T22:36:00Z">
          <w:pPr>
            <w:ind w:firstLine="420"/>
          </w:pPr>
        </w:pPrChange>
      </w:pPr>
      <w:ins w:id="38" w:author="wjw" w:date="2017-12-09T22:36:00Z">
        <w:r>
          <w:rPr>
            <w:rFonts w:hint="eastAsia"/>
          </w:rPr>
          <w:t>无论在</w:t>
        </w:r>
        <w:r>
          <w:t>工厂中还是在道路</w:t>
        </w:r>
      </w:ins>
      <w:ins w:id="39" w:author="wjw" w:date="2017-12-09T22:37:00Z">
        <w:r>
          <w:t>中，对于无人车的需求都是非常大的。尤其</w:t>
        </w:r>
        <w:r>
          <w:rPr>
            <w:rFonts w:hint="eastAsia"/>
          </w:rPr>
          <w:t>在</w:t>
        </w:r>
        <w:r>
          <w:t>工厂中，当工厂环境过于恶劣时，或者工厂</w:t>
        </w:r>
      </w:ins>
      <w:ins w:id="40" w:author="wjw" w:date="2017-12-09T22:38:00Z">
        <w:r>
          <w:t>环境不易于人</w:t>
        </w:r>
        <w:r>
          <w:rPr>
            <w:rFonts w:hint="eastAsia"/>
          </w:rPr>
          <w:t>工</w:t>
        </w:r>
        <w:r>
          <w:t>操作时，企业往往会选择用无人车实现物料的运送。</w:t>
        </w:r>
        <w:r>
          <w:rPr>
            <w:rFonts w:hint="eastAsia"/>
          </w:rPr>
          <w:t>在</w:t>
        </w:r>
        <w:r>
          <w:t>机器视觉之前的无人车采用的大致是磁感线感应</w:t>
        </w:r>
      </w:ins>
      <w:ins w:id="41" w:author="wjw" w:date="2017-12-09T22:39:00Z">
        <w:r>
          <w:t>无人车和红外感应无人车，对于磁感线感应无人车，厂区需要大量铺设磁感线，而且一旦确定了路线便不能改动，</w:t>
        </w:r>
      </w:ins>
      <w:ins w:id="42" w:author="wjw" w:date="2017-12-09T22:40:00Z">
        <w:r>
          <w:t>磁感线也随时需要更换和维护，这样的无人车不仅没有灵活性，而且耗费巨大。第二种</w:t>
        </w:r>
        <w:r>
          <w:rPr>
            <w:rFonts w:hint="eastAsia"/>
          </w:rPr>
          <w:t>红外</w:t>
        </w:r>
        <w:r>
          <w:t>感应的</w:t>
        </w:r>
      </w:ins>
      <w:ins w:id="43" w:author="wjw" w:date="2017-12-09T22:41:00Z">
        <w:r>
          <w:rPr>
            <w:rFonts w:hint="eastAsia"/>
          </w:rPr>
          <w:t>无人车</w:t>
        </w:r>
        <w:r>
          <w:t>，红外往往易受</w:t>
        </w:r>
      </w:ins>
      <w:ins w:id="44" w:author="wjw" w:date="2017-12-09T22:42:00Z">
        <w:r>
          <w:t>外部环境的影响，而且对于红外感应的无人车厂区也需要对无人车所需要行驶的路线进行一些处理以便红外</w:t>
        </w:r>
      </w:ins>
      <w:ins w:id="45" w:author="wjw" w:date="2017-12-09T22:43:00Z">
        <w:r>
          <w:rPr>
            <w:rFonts w:hint="eastAsia"/>
          </w:rPr>
          <w:t>区别</w:t>
        </w:r>
        <w:r>
          <w:t>不同的颜色。相比较</w:t>
        </w:r>
        <w:r>
          <w:rPr>
            <w:rFonts w:hint="eastAsia"/>
          </w:rPr>
          <w:t>，</w:t>
        </w:r>
        <w:r>
          <w:t>基于机器视觉的无人车对环境没有特殊的要求，而且因为采用的是高分辨率摄像头与雷达的结合</w:t>
        </w:r>
      </w:ins>
      <w:ins w:id="46" w:author="wjw" w:date="2017-12-09T22:44:00Z">
        <w:r>
          <w:rPr>
            <w:rFonts w:hint="eastAsia"/>
          </w:rPr>
          <w:t>所以</w:t>
        </w:r>
        <w:r>
          <w:t>对于环境的变化会有自己相对应的处理方式，后续对于厂房的维护也不再需要大量的人工协助。</w:t>
        </w:r>
      </w:ins>
    </w:p>
    <w:p w:rsidR="003011EC" w:rsidRPr="003011EC" w:rsidRDefault="003011EC" w:rsidP="003011EC">
      <w:pPr>
        <w:ind w:firstLine="420"/>
      </w:pPr>
      <w:r>
        <w:rPr>
          <w:rFonts w:hint="eastAsia"/>
        </w:rPr>
        <w:t>对于整个无人车系统，大致可分为两个模块：感知模块，决策模块。其中感知模块是决策模块的基础。机器通过感知模块对外界环境进行读取和解析，解析的结果传入决策模块，由决策模块对当前环境进行控制的决策。</w:t>
      </w:r>
      <w:r w:rsidR="00BF4CF6">
        <w:rPr>
          <w:rFonts w:hint="eastAsia"/>
        </w:rPr>
        <w:t>是</w:t>
      </w:r>
      <w:r w:rsidR="00BF4CF6">
        <w:t>否能保证无人车系统</w:t>
      </w:r>
      <w:r w:rsidR="00BF4CF6">
        <w:rPr>
          <w:rFonts w:hint="eastAsia"/>
        </w:rPr>
        <w:t>在</w:t>
      </w:r>
      <w:r w:rsidR="00BF4CF6">
        <w:t>任何环境中</w:t>
      </w:r>
      <w:r w:rsidR="00BF4CF6">
        <w:rPr>
          <w:rFonts w:hint="eastAsia"/>
        </w:rPr>
        <w:t>都能</w:t>
      </w:r>
      <w:r w:rsidR="00BF4CF6">
        <w:t>自适应的调整控制成为了如今研究的一大热点</w:t>
      </w:r>
      <w:r w:rsidR="00BF4CF6">
        <w:rPr>
          <w:rFonts w:hint="eastAsia"/>
        </w:rPr>
        <w:t>。为达到此目的</w:t>
      </w:r>
      <w:r w:rsidR="00BF4CF6">
        <w:t>，感知模块的有效设计成为了关键。</w:t>
      </w:r>
      <w:r>
        <w:rPr>
          <w:rFonts w:hint="eastAsia"/>
        </w:rPr>
        <w:t>在如今的感知模块中，机器视觉</w:t>
      </w:r>
      <w:r>
        <w:t>成为了主要的读取环境的方法，</w:t>
      </w:r>
      <w:r>
        <w:rPr>
          <w:rFonts w:hint="eastAsia"/>
        </w:rPr>
        <w:t>而</w:t>
      </w:r>
      <w:r>
        <w:t>为了保证</w:t>
      </w:r>
      <w:r>
        <w:rPr>
          <w:rFonts w:hint="eastAsia"/>
        </w:rPr>
        <w:t>智能车</w:t>
      </w:r>
      <w:r>
        <w:t>在无人操控环境下按规则行驶，准确检测出车道线变得不可或缺。</w:t>
      </w:r>
    </w:p>
    <w:p w:rsidR="005617D3" w:rsidRDefault="00770544" w:rsidP="005617D3">
      <w:pPr>
        <w:pStyle w:val="20505"/>
        <w:rPr>
          <w:sz w:val="28"/>
          <w:szCs w:val="28"/>
        </w:rPr>
      </w:pPr>
      <w:bookmarkStart w:id="47" w:name="_Toc490218682"/>
      <w:r w:rsidRPr="00770544">
        <w:rPr>
          <w:rFonts w:hint="eastAsia"/>
          <w:sz w:val="28"/>
          <w:szCs w:val="28"/>
        </w:rPr>
        <w:t>车道线检测系统需求分析</w:t>
      </w:r>
      <w:bookmarkEnd w:id="47"/>
    </w:p>
    <w:p w:rsidR="005617D3" w:rsidRDefault="005617D3" w:rsidP="005617D3">
      <w:pPr>
        <w:spacing w:before="120" w:after="120"/>
      </w:pPr>
      <w:r>
        <w:rPr>
          <w:rFonts w:hint="eastAsia"/>
        </w:rPr>
        <w:t xml:space="preserve">   </w:t>
      </w:r>
      <w:r>
        <w:rPr>
          <w:rFonts w:hint="eastAsia"/>
        </w:rPr>
        <w:t>车道线</w:t>
      </w:r>
      <w:r>
        <w:t>检测是无人车感知模块中</w:t>
      </w:r>
      <w:r>
        <w:rPr>
          <w:rFonts w:hint="eastAsia"/>
        </w:rPr>
        <w:t>的</w:t>
      </w:r>
      <w:r>
        <w:t>不可或缺</w:t>
      </w:r>
      <w:r>
        <w:rPr>
          <w:rFonts w:hint="eastAsia"/>
        </w:rPr>
        <w:t>的</w:t>
      </w:r>
      <w:r>
        <w:t>一个重要环节，为了准确</w:t>
      </w:r>
      <w:r>
        <w:rPr>
          <w:rFonts w:hint="eastAsia"/>
        </w:rPr>
        <w:t>的</w:t>
      </w:r>
      <w:r>
        <w:t>控制无人车下一步的动作，车道线检测结果需要传</w:t>
      </w:r>
      <w:r>
        <w:rPr>
          <w:rFonts w:hint="eastAsia"/>
        </w:rPr>
        <w:t>递</w:t>
      </w:r>
      <w:r>
        <w:t>给无人车决策模块用</w:t>
      </w:r>
      <w:r>
        <w:rPr>
          <w:rFonts w:hint="eastAsia"/>
        </w:rPr>
        <w:t>以</w:t>
      </w:r>
      <w:r>
        <w:t>作为路径规划的</w:t>
      </w:r>
      <w:r>
        <w:rPr>
          <w:rFonts w:hint="eastAsia"/>
        </w:rPr>
        <w:t>基础</w:t>
      </w:r>
      <w:r>
        <w:t>信息。在</w:t>
      </w:r>
      <w:r>
        <w:rPr>
          <w:rFonts w:hint="eastAsia"/>
        </w:rPr>
        <w:t>本</w:t>
      </w:r>
      <w:r>
        <w:t>系统中，车道线最终</w:t>
      </w:r>
      <w:r>
        <w:rPr>
          <w:rFonts w:hint="eastAsia"/>
        </w:rPr>
        <w:t>检测</w:t>
      </w:r>
      <w:r>
        <w:t>结果以二进</w:t>
      </w:r>
      <w:r>
        <w:rPr>
          <w:rFonts w:hint="eastAsia"/>
        </w:rPr>
        <w:t>制</w:t>
      </w:r>
      <w:r>
        <w:t>状态</w:t>
      </w:r>
      <w:r>
        <w:rPr>
          <w:rFonts w:hint="eastAsia"/>
        </w:rPr>
        <w:t>00,</w:t>
      </w:r>
      <w:r>
        <w:t>01</w:t>
      </w:r>
      <w:r>
        <w:rPr>
          <w:rFonts w:hint="eastAsia"/>
        </w:rPr>
        <w:t>,</w:t>
      </w:r>
      <w:r>
        <w:t>10</w:t>
      </w:r>
      <w:r>
        <w:rPr>
          <w:rFonts w:hint="eastAsia"/>
        </w:rPr>
        <w:t>,</w:t>
      </w:r>
      <w:r>
        <w:t>11</w:t>
      </w:r>
      <w:r>
        <w:rPr>
          <w:rFonts w:hint="eastAsia"/>
        </w:rPr>
        <w:t>（停止</w:t>
      </w:r>
      <w:r>
        <w:t>，左转，</w:t>
      </w:r>
      <w:r>
        <w:rPr>
          <w:rFonts w:hint="eastAsia"/>
        </w:rPr>
        <w:t>右转</w:t>
      </w:r>
      <w:r>
        <w:t>，前进）</w:t>
      </w:r>
      <w:r>
        <w:rPr>
          <w:rFonts w:hint="eastAsia"/>
        </w:rPr>
        <w:t>返回</w:t>
      </w:r>
      <w:r>
        <w:t>给决策系统。</w:t>
      </w:r>
    </w:p>
    <w:p w:rsidR="004500FD" w:rsidRDefault="005617D3">
      <w:pPr>
        <w:spacing w:before="120" w:after="120"/>
        <w:ind w:firstLine="480"/>
        <w:rPr>
          <w:ins w:id="48" w:author="wjw" w:date="2017-12-09T22:58:00Z"/>
        </w:rPr>
        <w:pPrChange w:id="49" w:author="wjw" w:date="2017-12-09T22:58:00Z">
          <w:pPr>
            <w:spacing w:before="120" w:after="120"/>
          </w:pPr>
        </w:pPrChange>
      </w:pPr>
      <w:del w:id="50" w:author="wjw" w:date="2017-12-09T22:58:00Z">
        <w:r w:rsidDel="008F52EB">
          <w:delText xml:space="preserve">    </w:delText>
        </w:r>
      </w:del>
      <w:r w:rsidR="00E1204F">
        <w:rPr>
          <w:rFonts w:hint="eastAsia"/>
        </w:rPr>
        <w:t>本文</w:t>
      </w:r>
      <w:r w:rsidR="00E1204F">
        <w:t>主要利用深度学习对车道线进行检测。深度</w:t>
      </w:r>
      <w:r w:rsidR="00E1204F">
        <w:rPr>
          <w:rFonts w:hint="eastAsia"/>
        </w:rPr>
        <w:t>学习是</w:t>
      </w:r>
      <w:r w:rsidR="00E1204F">
        <w:t>基于大规模数据驱动的一种机器</w:t>
      </w:r>
      <w:r w:rsidR="00E1204F">
        <w:rPr>
          <w:rFonts w:hint="eastAsia"/>
        </w:rPr>
        <w:t>学习</w:t>
      </w:r>
      <w:r w:rsidR="00E1204F">
        <w:t>方法，本文选择了运用卷积神经网络对车道线进行检测和分类，属于有监督的学习</w:t>
      </w:r>
      <w:r w:rsidR="00E1204F">
        <w:rPr>
          <w:rFonts w:hint="eastAsia"/>
        </w:rPr>
        <w:t>方法</w:t>
      </w:r>
      <w:r w:rsidR="00E1204F">
        <w:t>。有</w:t>
      </w:r>
      <w:r w:rsidR="00E1204F">
        <w:rPr>
          <w:rFonts w:hint="eastAsia"/>
        </w:rPr>
        <w:t>监督</w:t>
      </w:r>
      <w:r w:rsidR="00E1204F">
        <w:t>的学习方法需要</w:t>
      </w:r>
      <w:r w:rsidR="00E1204F">
        <w:rPr>
          <w:rFonts w:hint="eastAsia"/>
        </w:rPr>
        <w:t>大量</w:t>
      </w:r>
      <w:r w:rsidR="00E1204F">
        <w:t>训练集，并且每一个训练的</w:t>
      </w:r>
      <w:r w:rsidR="005A56F1">
        <w:t>图像</w:t>
      </w:r>
      <w:r w:rsidR="00E1204F">
        <w:t>都由对应的</w:t>
      </w:r>
      <w:r w:rsidR="00E1204F">
        <w:rPr>
          <w:rFonts w:hint="eastAsia"/>
        </w:rPr>
        <w:t>Ground</w:t>
      </w:r>
      <w:r w:rsidR="00E1204F">
        <w:t xml:space="preserve"> Truth (</w:t>
      </w:r>
      <w:r w:rsidR="00E1204F">
        <w:rPr>
          <w:rFonts w:hint="eastAsia"/>
        </w:rPr>
        <w:t>标签</w:t>
      </w:r>
      <w:r w:rsidR="00E1204F">
        <w:t>)</w:t>
      </w:r>
      <w:r w:rsidR="00E1204F">
        <w:rPr>
          <w:rFonts w:hint="eastAsia"/>
        </w:rPr>
        <w:t>，</w:t>
      </w:r>
      <w:r w:rsidR="00E1204F">
        <w:t>及每张含车道线信息</w:t>
      </w:r>
      <w:r w:rsidR="00E1204F">
        <w:rPr>
          <w:rFonts w:hint="eastAsia"/>
        </w:rPr>
        <w:t>的</w:t>
      </w:r>
      <w:r w:rsidR="005A56F1">
        <w:t>图像</w:t>
      </w:r>
      <w:r w:rsidR="00E1204F">
        <w:rPr>
          <w:rFonts w:hint="eastAsia"/>
        </w:rPr>
        <w:t>的</w:t>
      </w:r>
      <w:r w:rsidR="00E1204F">
        <w:t>类别是明确标出的。基于</w:t>
      </w:r>
      <w:r w:rsidR="00E1204F">
        <w:rPr>
          <w:rFonts w:hint="eastAsia"/>
        </w:rPr>
        <w:t>以上</w:t>
      </w:r>
      <w:r w:rsidR="00E1204F">
        <w:t>所述，本文提出了</w:t>
      </w:r>
      <w:r w:rsidR="00E1204F">
        <w:rPr>
          <w:rFonts w:hint="eastAsia"/>
        </w:rPr>
        <w:t>5</w:t>
      </w:r>
      <w:r w:rsidR="00E1204F">
        <w:rPr>
          <w:rFonts w:hint="eastAsia"/>
        </w:rPr>
        <w:t>个功能</w:t>
      </w:r>
      <w:r w:rsidR="00E1204F">
        <w:t>需求</w:t>
      </w:r>
      <w:r w:rsidR="00E1204F">
        <w:rPr>
          <w:rFonts w:hint="eastAsia"/>
        </w:rPr>
        <w:t>：</w:t>
      </w:r>
      <w:r w:rsidR="00E1204F">
        <w:t>车道线标注，图像预处理</w:t>
      </w:r>
      <w:r w:rsidR="004500FD">
        <w:rPr>
          <w:rFonts w:hint="eastAsia"/>
        </w:rPr>
        <w:t>，车道线</w:t>
      </w:r>
      <w:r w:rsidR="004500FD">
        <w:t>检测</w:t>
      </w:r>
      <w:r w:rsidR="004500FD">
        <w:rPr>
          <w:rFonts w:hint="eastAsia"/>
        </w:rPr>
        <w:t>。</w:t>
      </w:r>
      <w:r w:rsidR="004500FD">
        <w:rPr>
          <w:rFonts w:hint="eastAsia"/>
        </w:rPr>
        <w:t>3</w:t>
      </w:r>
      <w:r w:rsidR="004500FD">
        <w:t>.2</w:t>
      </w:r>
      <w:r w:rsidR="004500FD">
        <w:rPr>
          <w:rFonts w:hint="eastAsia"/>
        </w:rPr>
        <w:t>节</w:t>
      </w:r>
      <w:r w:rsidR="004500FD">
        <w:t>将对这几个功能</w:t>
      </w:r>
      <w:r w:rsidR="004500FD">
        <w:rPr>
          <w:rFonts w:hint="eastAsia"/>
        </w:rPr>
        <w:t>需求</w:t>
      </w:r>
      <w:r w:rsidR="004500FD">
        <w:t>进行详细介绍</w:t>
      </w:r>
      <w:r w:rsidR="004500FD">
        <w:rPr>
          <w:rFonts w:hint="eastAsia"/>
        </w:rPr>
        <w:t>。</w:t>
      </w:r>
      <w:ins w:id="51" w:author="wjw" w:date="2017-12-09T22:55:00Z">
        <w:r w:rsidR="008F52EB">
          <w:rPr>
            <w:rFonts w:hint="eastAsia"/>
          </w:rPr>
          <w:t>对于整个</w:t>
        </w:r>
        <w:r w:rsidR="008F52EB">
          <w:t>车道线检测系统如图</w:t>
        </w:r>
        <w:r w:rsidR="008F52EB">
          <w:rPr>
            <w:rFonts w:hint="eastAsia"/>
          </w:rPr>
          <w:t>3</w:t>
        </w:r>
        <w:r w:rsidR="008F52EB">
          <w:t>.1</w:t>
        </w:r>
        <w:r w:rsidR="008F52EB">
          <w:rPr>
            <w:rFonts w:hint="eastAsia"/>
          </w:rPr>
          <w:t>所示</w:t>
        </w:r>
        <w:r w:rsidR="008F52EB">
          <w:t>，</w:t>
        </w:r>
        <w:r w:rsidR="008F52EB">
          <w:rPr>
            <w:rFonts w:hint="eastAsia"/>
          </w:rPr>
          <w:t>需要</w:t>
        </w:r>
        <w:r w:rsidR="008F52EB">
          <w:t>有上位机和下位机，并且</w:t>
        </w:r>
      </w:ins>
      <w:ins w:id="52" w:author="wjw" w:date="2017-12-09T22:56:00Z">
        <w:r w:rsidR="008F52EB">
          <w:t>上位机和下位机要有</w:t>
        </w:r>
        <w:r w:rsidR="008F52EB">
          <w:rPr>
            <w:rFonts w:hint="eastAsia"/>
          </w:rPr>
          <w:t>有效</w:t>
        </w:r>
        <w:r w:rsidR="008F52EB">
          <w:t>的通讯，</w:t>
        </w:r>
        <w:r w:rsidR="008F52EB">
          <w:rPr>
            <w:rFonts w:hint="eastAsia"/>
          </w:rPr>
          <w:t>下位机</w:t>
        </w:r>
        <w:r w:rsidR="008F52EB">
          <w:t>进行图像的采集并且传送给上位机，</w:t>
        </w:r>
        <w:r w:rsidR="008F52EB">
          <w:rPr>
            <w:rFonts w:hint="eastAsia"/>
          </w:rPr>
          <w:t>上位机</w:t>
        </w:r>
        <w:r w:rsidR="008F52EB">
          <w:t>需要对所接</w:t>
        </w:r>
        <w:r w:rsidR="008F52EB">
          <w:rPr>
            <w:rFonts w:hint="eastAsia"/>
          </w:rPr>
          <w:t>收</w:t>
        </w:r>
        <w:r w:rsidR="008F52EB">
          <w:t>的图像进行</w:t>
        </w:r>
      </w:ins>
      <w:ins w:id="53" w:author="wjw" w:date="2017-12-09T22:57:00Z">
        <w:r w:rsidR="008F52EB">
          <w:t>预处理，并且将处理后的图像输入</w:t>
        </w:r>
        <w:r w:rsidR="008F52EB">
          <w:t>CNN</w:t>
        </w:r>
        <w:r w:rsidR="008F52EB">
          <w:rPr>
            <w:rFonts w:hint="eastAsia"/>
          </w:rPr>
          <w:t>图像</w:t>
        </w:r>
        <w:r w:rsidR="008F52EB">
          <w:t>分类模型中进行车道线的识别和状态分类，最后由</w:t>
        </w:r>
      </w:ins>
      <w:ins w:id="54" w:author="wjw" w:date="2017-12-09T22:58:00Z">
        <w:r w:rsidR="008F52EB">
          <w:t>分类的结果产生控制指令并且传送给下位机。</w:t>
        </w:r>
      </w:ins>
    </w:p>
    <w:p w:rsidR="008F52EB" w:rsidRDefault="008F52EB" w:rsidP="008F52EB">
      <w:pPr>
        <w:spacing w:before="120" w:after="120"/>
        <w:rPr>
          <w:ins w:id="55" w:author="wjw" w:date="2017-12-09T22:59:00Z"/>
        </w:rPr>
      </w:pPr>
    </w:p>
    <w:p w:rsidR="008F52EB" w:rsidRDefault="008F52EB" w:rsidP="008F52EB">
      <w:pPr>
        <w:spacing w:before="120" w:after="120"/>
        <w:rPr>
          <w:ins w:id="56" w:author="wjw" w:date="2017-12-09T22:59:00Z"/>
        </w:rPr>
      </w:pPr>
      <w:ins w:id="57" w:author="wjw" w:date="2017-12-09T22:58:00Z">
        <w:r>
          <w:object w:dxaOrig="15135" w:dyaOrig="5835">
            <v:shape id="_x0000_i1026" type="#_x0000_t75" style="width:403.5pt;height:151.5pt" o:ole="">
              <v:imagedata r:id="rId32" o:title=""/>
            </v:shape>
            <o:OLEObject Type="Embed" ProgID="Visio.Drawing.15" ShapeID="_x0000_i1026" DrawAspect="Content" ObjectID="_1574446768" r:id="rId33"/>
          </w:object>
        </w:r>
      </w:ins>
    </w:p>
    <w:p w:rsidR="008F52EB" w:rsidRPr="008F52EB" w:rsidRDefault="008F52EB">
      <w:pPr>
        <w:spacing w:before="120" w:after="120"/>
        <w:jc w:val="center"/>
        <w:pPrChange w:id="58" w:author="wjw" w:date="2017-12-09T22:59:00Z">
          <w:pPr>
            <w:spacing w:before="120" w:after="120"/>
          </w:pPr>
        </w:pPrChange>
      </w:pPr>
      <w:ins w:id="59" w:author="wjw" w:date="2017-12-09T22:59:00Z">
        <w:r>
          <w:t>3.1</w:t>
        </w:r>
        <w:r>
          <w:rPr>
            <w:rFonts w:hint="eastAsia"/>
          </w:rPr>
          <w:t>车道线</w:t>
        </w:r>
        <w:r>
          <w:t>检测系统结构图</w:t>
        </w:r>
      </w:ins>
    </w:p>
    <w:p w:rsidR="00770544" w:rsidRDefault="00770544" w:rsidP="00770544">
      <w:pPr>
        <w:pStyle w:val="20505"/>
        <w:rPr>
          <w:sz w:val="28"/>
          <w:szCs w:val="28"/>
        </w:rPr>
      </w:pPr>
      <w:bookmarkStart w:id="60" w:name="_Toc490218683"/>
      <w:r>
        <w:rPr>
          <w:rFonts w:hint="eastAsia"/>
          <w:sz w:val="28"/>
          <w:szCs w:val="28"/>
        </w:rPr>
        <w:t>功能需求</w:t>
      </w:r>
      <w:bookmarkEnd w:id="60"/>
    </w:p>
    <w:p w:rsidR="004500FD" w:rsidRDefault="004500FD" w:rsidP="004500FD">
      <w:pPr>
        <w:spacing w:before="120" w:after="120"/>
        <w:ind w:firstLineChars="200" w:firstLine="480"/>
      </w:pPr>
      <w:r>
        <w:rPr>
          <w:rFonts w:hint="eastAsia"/>
        </w:rPr>
        <w:t>无人车</w:t>
      </w:r>
      <w:r>
        <w:t>感知模块在整个无人车系统中奠定了一切控制的基础，</w:t>
      </w:r>
      <w:r>
        <w:rPr>
          <w:rFonts w:hint="eastAsia"/>
        </w:rPr>
        <w:t>车道线</w:t>
      </w:r>
      <w:r>
        <w:t>检测属于感知任务，</w:t>
      </w:r>
      <w:r>
        <w:rPr>
          <w:rFonts w:hint="eastAsia"/>
        </w:rPr>
        <w:t>主要</w:t>
      </w:r>
      <w:r>
        <w:t>目的是</w:t>
      </w:r>
      <w:r>
        <w:rPr>
          <w:rFonts w:hint="eastAsia"/>
        </w:rPr>
        <w:t>从</w:t>
      </w:r>
      <w:r>
        <w:t>包含道路信息的图像中检测行车道路中的车道线</w:t>
      </w:r>
      <w:r>
        <w:rPr>
          <w:rFonts w:hint="eastAsia"/>
        </w:rPr>
        <w:t>。</w:t>
      </w:r>
      <w:r>
        <w:t>本文</w:t>
      </w:r>
      <w:r>
        <w:rPr>
          <w:rFonts w:hint="eastAsia"/>
        </w:rPr>
        <w:t>采用</w:t>
      </w:r>
      <w:r>
        <w:t>了卷积神经网络对海量行车</w:t>
      </w:r>
      <w:r w:rsidR="005A56F1">
        <w:t>图像</w:t>
      </w:r>
      <w:r>
        <w:t>数据进行训练，</w:t>
      </w:r>
      <w:ins w:id="61" w:author="wjw" w:date="2017-12-09T22:25:00Z">
        <w:r w:rsidR="00A30B0A">
          <w:rPr>
            <w:rFonts w:hint="eastAsia"/>
          </w:rPr>
          <w:t>完成</w:t>
        </w:r>
        <w:r w:rsidR="00A30B0A">
          <w:t>训练后使用已训练并通过测试的</w:t>
        </w:r>
      </w:ins>
      <w:del w:id="62" w:author="wjw" w:date="2017-12-09T22:25:00Z">
        <w:r w:rsidDel="00A30B0A">
          <w:delText>使用该</w:delText>
        </w:r>
      </w:del>
      <w:r>
        <w:t>模型对</w:t>
      </w:r>
      <w:r w:rsidR="005A56F1">
        <w:t>图像</w:t>
      </w:r>
      <w:r>
        <w:t>中的道路信息进行提取和分类，最后利用分类出的</w:t>
      </w:r>
      <w:del w:id="63" w:author="wjw" w:date="2017-12-09T22:25:00Z">
        <w:r w:rsidDel="00A30B0A">
          <w:delText>结果</w:delText>
        </w:r>
      </w:del>
      <w:ins w:id="64" w:author="wjw" w:date="2017-12-09T22:25:00Z">
        <w:r w:rsidR="00A30B0A">
          <w:rPr>
            <w:rFonts w:hint="eastAsia"/>
          </w:rPr>
          <w:t>各个</w:t>
        </w:r>
        <w:r w:rsidR="00A30B0A">
          <w:t>车道线所处的状态使用</w:t>
        </w:r>
      </w:ins>
      <w:ins w:id="65" w:author="wjw" w:date="2017-12-09T22:26:00Z">
        <w:r w:rsidR="00A30B0A">
          <w:t>强化学习</w:t>
        </w:r>
      </w:ins>
      <w:r>
        <w:t>进行车辆的控制</w:t>
      </w:r>
      <w:r>
        <w:rPr>
          <w:rFonts w:hint="eastAsia"/>
        </w:rPr>
        <w:t>。</w:t>
      </w:r>
    </w:p>
    <w:p w:rsidR="00770544" w:rsidRDefault="00770544" w:rsidP="00770544">
      <w:pPr>
        <w:pStyle w:val="3"/>
      </w:pPr>
      <w:bookmarkStart w:id="66" w:name="_Toc490218684"/>
      <w:r>
        <w:rPr>
          <w:rFonts w:hint="eastAsia"/>
        </w:rPr>
        <w:t>车道线</w:t>
      </w:r>
      <w:r>
        <w:t>标注</w:t>
      </w:r>
      <w:bookmarkEnd w:id="66"/>
    </w:p>
    <w:p w:rsidR="004500FD" w:rsidRPr="004500FD" w:rsidRDefault="004500FD" w:rsidP="004500FD">
      <w:pPr>
        <w:spacing w:before="120" w:after="120"/>
      </w:pPr>
      <w:r>
        <w:rPr>
          <w:rFonts w:hint="eastAsia"/>
        </w:rPr>
        <w:t xml:space="preserve">    </w:t>
      </w:r>
      <w:r w:rsidR="008A00DA">
        <w:rPr>
          <w:rFonts w:hint="eastAsia"/>
        </w:rPr>
        <w:t>深度学习</w:t>
      </w:r>
      <w:r w:rsidR="008A00DA">
        <w:t>技术</w:t>
      </w:r>
      <w:r w:rsidR="008A00DA">
        <w:rPr>
          <w:rFonts w:hint="eastAsia"/>
        </w:rPr>
        <w:t>是</w:t>
      </w:r>
      <w:r w:rsidR="008A00DA">
        <w:t>基于大规模数据集训练而习得的过程。</w:t>
      </w:r>
      <w:r w:rsidR="008A00DA">
        <w:rPr>
          <w:rFonts w:hint="eastAsia"/>
        </w:rPr>
        <w:t xml:space="preserve"> </w:t>
      </w:r>
      <w:r w:rsidR="008A00DA">
        <w:rPr>
          <w:rFonts w:hint="eastAsia"/>
        </w:rPr>
        <w:t>训练</w:t>
      </w:r>
      <w:r w:rsidR="008A00DA">
        <w:t>集应保证训练</w:t>
      </w:r>
      <w:r w:rsidR="005A56F1">
        <w:t>图像</w:t>
      </w:r>
      <w:r w:rsidR="008A00DA">
        <w:t>与</w:t>
      </w:r>
      <w:r w:rsidR="008A00DA">
        <w:rPr>
          <w:rFonts w:hint="eastAsia"/>
        </w:rPr>
        <w:t>正确</w:t>
      </w:r>
      <w:r w:rsidR="008A00DA">
        <w:t>分类结果一一对应</w:t>
      </w:r>
      <w:r w:rsidR="008A00DA">
        <w:rPr>
          <w:rFonts w:hint="eastAsia"/>
        </w:rPr>
        <w:t>。为了满足</w:t>
      </w:r>
      <w:r w:rsidR="008A00DA">
        <w:t>图</w:t>
      </w:r>
      <w:r w:rsidR="008A00DA">
        <w:rPr>
          <w:rFonts w:hint="eastAsia"/>
        </w:rPr>
        <w:t>像</w:t>
      </w:r>
      <w:r w:rsidR="008A00DA">
        <w:t>信息与分类结果一一对应，每一张含道路信息的图像都应该人工的一一进行标注，通过人工定义的方式决定该张图像所属于的类别。</w:t>
      </w:r>
      <w:r>
        <w:rPr>
          <w:rFonts w:hint="eastAsia"/>
        </w:rPr>
        <w:t>该</w:t>
      </w:r>
      <w:r>
        <w:t>功能</w:t>
      </w:r>
      <w:r>
        <w:rPr>
          <w:rFonts w:hint="eastAsia"/>
        </w:rPr>
        <w:t>需求</w:t>
      </w:r>
      <w:r>
        <w:t>为图像预处理的一部分，</w:t>
      </w:r>
      <w:r w:rsidR="00B00798">
        <w:rPr>
          <w:rFonts w:hint="eastAsia"/>
        </w:rPr>
        <w:t>核心</w:t>
      </w:r>
      <w:r w:rsidR="00B00798">
        <w:t>内容为将</w:t>
      </w:r>
      <w:r w:rsidR="00B00798">
        <w:rPr>
          <w:rFonts w:hint="eastAsia"/>
        </w:rPr>
        <w:t>收集</w:t>
      </w:r>
      <w:r w:rsidR="00B00798">
        <w:t>的</w:t>
      </w:r>
      <w:r w:rsidR="00B00798">
        <w:rPr>
          <w:rFonts w:hint="eastAsia"/>
        </w:rPr>
        <w:t>车道线</w:t>
      </w:r>
      <w:r w:rsidR="005A56F1">
        <w:t>图像</w:t>
      </w:r>
      <w:r w:rsidR="00B00798">
        <w:t>信息进行</w:t>
      </w:r>
      <w:r w:rsidR="00B00798">
        <w:rPr>
          <w:rFonts w:hint="eastAsia"/>
        </w:rPr>
        <w:t>人工</w:t>
      </w:r>
      <w:r w:rsidR="00B00798">
        <w:t>的</w:t>
      </w:r>
      <w:r w:rsidR="00B00798">
        <w:rPr>
          <w:rFonts w:hint="eastAsia"/>
        </w:rPr>
        <w:t>筛选</w:t>
      </w:r>
      <w:r w:rsidR="00B00798">
        <w:t>，将其按</w:t>
      </w:r>
      <w:r w:rsidR="00B00798">
        <w:t>4</w:t>
      </w:r>
      <w:r w:rsidR="00B00798">
        <w:rPr>
          <w:rFonts w:hint="eastAsia"/>
        </w:rPr>
        <w:t>大</w:t>
      </w:r>
      <w:r w:rsidR="00B00798">
        <w:t>类别进行标记</w:t>
      </w:r>
      <w:r w:rsidR="00B00798">
        <w:rPr>
          <w:rFonts w:hint="eastAsia"/>
        </w:rPr>
        <w:t>：</w:t>
      </w:r>
      <w:r w:rsidR="00BF4CF6">
        <w:t>左转，右转，停止，后退，人工将每一张</w:t>
      </w:r>
      <w:r w:rsidR="005A56F1">
        <w:t>图像</w:t>
      </w:r>
      <w:r w:rsidR="00BF4CF6">
        <w:rPr>
          <w:rFonts w:hint="eastAsia"/>
        </w:rPr>
        <w:t>与</w:t>
      </w:r>
      <w:r w:rsidR="00B00798">
        <w:t>对应的标记（</w:t>
      </w:r>
      <w:r w:rsidR="00B00798">
        <w:rPr>
          <w:rFonts w:hint="eastAsia"/>
        </w:rPr>
        <w:t>label</w:t>
      </w:r>
      <w:r w:rsidR="00B00798">
        <w:t>）</w:t>
      </w:r>
      <w:r w:rsidR="00B00798">
        <w:rPr>
          <w:rFonts w:hint="eastAsia"/>
        </w:rPr>
        <w:t>一一</w:t>
      </w:r>
      <w:r w:rsidR="00B00798">
        <w:t>对应。</w:t>
      </w:r>
      <w:r w:rsidR="00B00798">
        <w:rPr>
          <w:rFonts w:hint="eastAsia"/>
        </w:rPr>
        <w:t>已</w:t>
      </w:r>
      <w:r w:rsidR="00B00798">
        <w:t>分类的</w:t>
      </w:r>
      <w:r w:rsidR="005A56F1">
        <w:t>图像</w:t>
      </w:r>
      <w:r w:rsidR="00B00798">
        <w:t>结果在后续会用于模型的训练。</w:t>
      </w:r>
    </w:p>
    <w:p w:rsidR="00770544" w:rsidRDefault="00770544" w:rsidP="00770544">
      <w:pPr>
        <w:pStyle w:val="3"/>
      </w:pPr>
      <w:bookmarkStart w:id="67" w:name="_Toc490218685"/>
      <w:r>
        <w:rPr>
          <w:rFonts w:hint="eastAsia"/>
        </w:rPr>
        <w:t>图像</w:t>
      </w:r>
      <w:r>
        <w:t>预处理</w:t>
      </w:r>
      <w:bookmarkEnd w:id="67"/>
    </w:p>
    <w:p w:rsidR="00B00798" w:rsidRPr="00B00798" w:rsidRDefault="00B00798" w:rsidP="00B00798">
      <w:pPr>
        <w:spacing w:before="120" w:after="120"/>
      </w:pPr>
      <w:r>
        <w:rPr>
          <w:rFonts w:hint="eastAsia"/>
        </w:rPr>
        <w:t xml:space="preserve">    </w:t>
      </w:r>
      <w:r w:rsidR="008A00DA" w:rsidRPr="008A00DA">
        <w:rPr>
          <w:rFonts w:hint="eastAsia"/>
        </w:rPr>
        <w:t>在深度学习技术中，用于训练的训练集往往规模都是上千，甚至是上万，所以，训练集的选择在深度学习中至关重要。</w:t>
      </w:r>
      <w:r w:rsidR="008A00DA">
        <w:rPr>
          <w:rFonts w:hint="eastAsia"/>
        </w:rPr>
        <w:t>训练集太</w:t>
      </w:r>
      <w:r w:rsidR="008A00DA">
        <w:t>泛化，</w:t>
      </w:r>
      <w:r w:rsidR="008A00DA">
        <w:rPr>
          <w:rFonts w:hint="eastAsia"/>
        </w:rPr>
        <w:t>机器</w:t>
      </w:r>
      <w:r w:rsidR="008A00DA">
        <w:t>则无法找到其中的规律，训练集过于</w:t>
      </w:r>
      <w:r w:rsidR="008A00DA">
        <w:rPr>
          <w:rFonts w:hint="eastAsia"/>
        </w:rPr>
        <w:t>详细</w:t>
      </w:r>
      <w:r w:rsidR="008A00DA">
        <w:t>，机器则无法</w:t>
      </w:r>
      <w:r w:rsidR="005A56F1">
        <w:rPr>
          <w:rFonts w:hint="eastAsia"/>
        </w:rPr>
        <w:t>将</w:t>
      </w:r>
      <w:r w:rsidR="005A56F1">
        <w:t>所习得的模型用于非训练集的集合中。</w:t>
      </w:r>
      <w:r w:rsidR="008A00DA" w:rsidRPr="008A00DA">
        <w:rPr>
          <w:rFonts w:hint="eastAsia"/>
        </w:rPr>
        <w:t>训练集的</w:t>
      </w:r>
      <w:r w:rsidR="005A56F1">
        <w:rPr>
          <w:rFonts w:hint="eastAsia"/>
        </w:rPr>
        <w:t>质量</w:t>
      </w:r>
      <w:r w:rsidR="005A56F1">
        <w:t>的好坏</w:t>
      </w:r>
      <w:r w:rsidR="005A56F1">
        <w:rPr>
          <w:rFonts w:hint="eastAsia"/>
        </w:rPr>
        <w:t>往往</w:t>
      </w:r>
      <w:r w:rsidR="008A00DA" w:rsidRPr="008A00DA">
        <w:rPr>
          <w:rFonts w:hint="eastAsia"/>
        </w:rPr>
        <w:t>确定于</w:t>
      </w:r>
      <w:r w:rsidR="005A56F1">
        <w:rPr>
          <w:rFonts w:hint="eastAsia"/>
        </w:rPr>
        <w:t>图像</w:t>
      </w:r>
      <w:r w:rsidR="005A56F1">
        <w:t>的质量。</w:t>
      </w:r>
      <w:r>
        <w:rPr>
          <w:rFonts w:hint="eastAsia"/>
        </w:rPr>
        <w:t>在</w:t>
      </w:r>
      <w:r>
        <w:t>不同场景下，由于天气，光照等的自然原因，每一张车道线</w:t>
      </w:r>
      <w:r w:rsidR="005A56F1">
        <w:t>图像</w:t>
      </w:r>
      <w:r>
        <w:t>的质量会参差不齐</w:t>
      </w:r>
      <w:r>
        <w:rPr>
          <w:rFonts w:hint="eastAsia"/>
        </w:rPr>
        <w:t>。除此</w:t>
      </w:r>
      <w:r>
        <w:t>之外，</w:t>
      </w:r>
      <w:r>
        <w:rPr>
          <w:rFonts w:hint="eastAsia"/>
        </w:rPr>
        <w:t>在</w:t>
      </w:r>
      <w:r>
        <w:t>原始</w:t>
      </w:r>
      <w:r w:rsidR="005A56F1">
        <w:t>图像</w:t>
      </w:r>
      <w:r>
        <w:t>中所包含的信息众多，一些</w:t>
      </w:r>
      <w:r>
        <w:rPr>
          <w:rFonts w:hint="eastAsia"/>
        </w:rPr>
        <w:t>不相关</w:t>
      </w:r>
      <w:r>
        <w:t>的信息</w:t>
      </w:r>
      <w:r>
        <w:rPr>
          <w:rFonts w:hint="eastAsia"/>
        </w:rPr>
        <w:t>，</w:t>
      </w:r>
      <w:r>
        <w:t>如道路两旁的</w:t>
      </w:r>
      <w:r>
        <w:rPr>
          <w:rFonts w:hint="eastAsia"/>
        </w:rPr>
        <w:t>建筑</w:t>
      </w:r>
      <w:r>
        <w:t>以及任何物体，</w:t>
      </w:r>
      <w:r>
        <w:rPr>
          <w:rFonts w:hint="eastAsia"/>
        </w:rPr>
        <w:t>天空等</w:t>
      </w:r>
      <w:r>
        <w:t>会对</w:t>
      </w:r>
      <w:r>
        <w:rPr>
          <w:rFonts w:hint="eastAsia"/>
        </w:rPr>
        <w:t>神经</w:t>
      </w:r>
      <w:r>
        <w:t>网络的分类增加额外的负担。因此</w:t>
      </w:r>
      <w:r>
        <w:rPr>
          <w:rFonts w:hint="eastAsia"/>
        </w:rPr>
        <w:t>，</w:t>
      </w:r>
      <w:r w:rsidR="00C86044">
        <w:rPr>
          <w:rFonts w:hint="eastAsia"/>
        </w:rPr>
        <w:t>选取</w:t>
      </w:r>
      <w:r w:rsidR="00C86044">
        <w:t>ROI</w:t>
      </w:r>
      <w:r w:rsidR="00C86044">
        <w:t>（</w:t>
      </w:r>
      <w:r w:rsidR="00C86044">
        <w:rPr>
          <w:rFonts w:hint="eastAsia"/>
        </w:rPr>
        <w:t>Region</w:t>
      </w:r>
      <w:r w:rsidR="00C86044">
        <w:t xml:space="preserve"> </w:t>
      </w:r>
      <w:r w:rsidR="00C86044">
        <w:rPr>
          <w:rFonts w:hint="eastAsia"/>
        </w:rPr>
        <w:t>of</w:t>
      </w:r>
      <w:r w:rsidR="00C86044">
        <w:t xml:space="preserve"> interest</w:t>
      </w:r>
      <w:r w:rsidR="00C86044">
        <w:t>，</w:t>
      </w:r>
      <w:r w:rsidR="00C86044">
        <w:rPr>
          <w:rFonts w:hint="eastAsia"/>
        </w:rPr>
        <w:t>感兴趣区域</w:t>
      </w:r>
      <w:r w:rsidR="00C86044">
        <w:t>）</w:t>
      </w:r>
      <w:r w:rsidR="00A17A9F">
        <w:rPr>
          <w:rFonts w:hint="eastAsia"/>
        </w:rPr>
        <w:t>，</w:t>
      </w:r>
      <w:r w:rsidR="00A17A9F">
        <w:t>进行边缘检测，以及</w:t>
      </w:r>
      <w:r w:rsidR="00A17A9F">
        <w:rPr>
          <w:rFonts w:hint="eastAsia"/>
        </w:rPr>
        <w:t>直线</w:t>
      </w:r>
      <w:r w:rsidR="00A17A9F">
        <w:t>提取都成</w:t>
      </w:r>
      <w:r w:rsidR="00A17A9F">
        <w:rPr>
          <w:rFonts w:hint="eastAsia"/>
        </w:rPr>
        <w:t>为</w:t>
      </w:r>
      <w:r w:rsidR="00A17A9F">
        <w:t>了图像预处理中的一部分</w:t>
      </w:r>
      <w:r w:rsidR="002B4327">
        <w:rPr>
          <w:rFonts w:hint="eastAsia"/>
        </w:rPr>
        <w:t>。</w:t>
      </w:r>
      <w:r w:rsidR="005A56F1">
        <w:rPr>
          <w:rFonts w:hint="eastAsia"/>
        </w:rPr>
        <w:t>通过选取</w:t>
      </w:r>
      <w:r w:rsidR="005A56F1">
        <w:rPr>
          <w:rFonts w:hint="eastAsia"/>
        </w:rPr>
        <w:t>ROI</w:t>
      </w:r>
      <w:r w:rsidR="005A56F1">
        <w:rPr>
          <w:rFonts w:hint="eastAsia"/>
        </w:rPr>
        <w:t>，</w:t>
      </w:r>
      <w:r w:rsidR="005A56F1">
        <w:t>筛选出</w:t>
      </w:r>
      <w:r w:rsidR="005A56F1">
        <w:rPr>
          <w:rFonts w:hint="eastAsia"/>
        </w:rPr>
        <w:t>图像中对于</w:t>
      </w:r>
      <w:r w:rsidR="005A56F1">
        <w:t>车道检测</w:t>
      </w:r>
      <w:r w:rsidR="005A56F1">
        <w:rPr>
          <w:rFonts w:hint="eastAsia"/>
        </w:rPr>
        <w:t>没有</w:t>
      </w:r>
      <w:r w:rsidR="005A56F1">
        <w:t>参考</w:t>
      </w:r>
      <w:r w:rsidR="005A56F1">
        <w:rPr>
          <w:rFonts w:hint="eastAsia"/>
        </w:rPr>
        <w:t>意义</w:t>
      </w:r>
      <w:r w:rsidR="005A56F1">
        <w:t>的范围，选取对车道线检测</w:t>
      </w:r>
      <w:r w:rsidR="005A56F1">
        <w:rPr>
          <w:rFonts w:hint="eastAsia"/>
        </w:rPr>
        <w:t>具有</w:t>
      </w:r>
      <w:r w:rsidR="005A56F1">
        <w:t>较大影响的范围作为研究对象。</w:t>
      </w:r>
      <w:r w:rsidR="005A56F1">
        <w:rPr>
          <w:rFonts w:hint="eastAsia"/>
        </w:rPr>
        <w:t xml:space="preserve"> </w:t>
      </w:r>
      <w:r w:rsidR="005A56F1">
        <w:rPr>
          <w:rFonts w:hint="eastAsia"/>
        </w:rPr>
        <w:t>边缘检测</w:t>
      </w:r>
      <w:r w:rsidR="005A56F1">
        <w:t>用于将图像中的边缘信息</w:t>
      </w:r>
      <w:r w:rsidR="005A56F1">
        <w:rPr>
          <w:rFonts w:hint="eastAsia"/>
        </w:rPr>
        <w:t>更加</w:t>
      </w:r>
      <w:r w:rsidR="005A56F1">
        <w:t>的突出，因为车道线</w:t>
      </w:r>
      <w:r w:rsidR="005A56F1">
        <w:rPr>
          <w:rFonts w:hint="eastAsia"/>
        </w:rPr>
        <w:t>的</w:t>
      </w:r>
      <w:r w:rsidR="005A56F1">
        <w:t>变换往往都是由边缘的变化所决定</w:t>
      </w:r>
      <w:r w:rsidR="00B51E41">
        <w:rPr>
          <w:rFonts w:hint="eastAsia"/>
        </w:rPr>
        <w:t>，</w:t>
      </w:r>
      <w:r w:rsidR="00B51E41">
        <w:t>所以正确的突出边缘会对之后的分类减少不必要的检索过程。</w:t>
      </w:r>
      <w:r w:rsidR="002B4327">
        <w:t>预处理</w:t>
      </w:r>
      <w:r w:rsidR="002B4327">
        <w:rPr>
          <w:rFonts w:hint="eastAsia"/>
        </w:rPr>
        <w:t>模块</w:t>
      </w:r>
      <w:r w:rsidR="002B4327">
        <w:t>主要作用就是为了将</w:t>
      </w:r>
      <w:r w:rsidR="005A56F1">
        <w:t>图像</w:t>
      </w:r>
      <w:r w:rsidR="002B4327">
        <w:t>处</w:t>
      </w:r>
      <w:r w:rsidR="002B4327">
        <w:lastRenderedPageBreak/>
        <w:t>理为深度学习模型所需要的文件</w:t>
      </w:r>
      <w:r w:rsidR="002B4327">
        <w:rPr>
          <w:rFonts w:hint="eastAsia"/>
        </w:rPr>
        <w:t>，</w:t>
      </w:r>
      <w:r w:rsidR="002B4327">
        <w:t>并且通过预处</w:t>
      </w:r>
      <w:r w:rsidR="002B4327">
        <w:rPr>
          <w:rFonts w:hint="eastAsia"/>
        </w:rPr>
        <w:t>理</w:t>
      </w:r>
      <w:r w:rsidR="002B4327">
        <w:t>尽可能的保证能将在训练中不必要的额外负担降低到最小。</w:t>
      </w:r>
    </w:p>
    <w:p w:rsidR="00770544" w:rsidRDefault="00770544" w:rsidP="00770544">
      <w:pPr>
        <w:pStyle w:val="3"/>
      </w:pPr>
      <w:bookmarkStart w:id="68" w:name="_Toc490218686"/>
      <w:r>
        <w:rPr>
          <w:rFonts w:hint="eastAsia"/>
        </w:rPr>
        <w:t>车道线</w:t>
      </w:r>
      <w:r>
        <w:t>检测</w:t>
      </w:r>
      <w:bookmarkEnd w:id="68"/>
    </w:p>
    <w:p w:rsidR="00C27417" w:rsidRPr="00C27417" w:rsidRDefault="00C27417" w:rsidP="00C27417">
      <w:pPr>
        <w:spacing w:before="120" w:after="120"/>
      </w:pPr>
      <w:r>
        <w:rPr>
          <w:rFonts w:hint="eastAsia"/>
        </w:rPr>
        <w:t xml:space="preserve">    </w:t>
      </w:r>
      <w:r w:rsidR="008A677D">
        <w:rPr>
          <w:rFonts w:hint="eastAsia"/>
        </w:rPr>
        <w:t>为</w:t>
      </w:r>
      <w:r w:rsidR="008A677D">
        <w:t>了到达稳定安全的行驶，车道线的检测需求成为</w:t>
      </w:r>
      <w:r w:rsidR="008A677D">
        <w:rPr>
          <w:rFonts w:hint="eastAsia"/>
        </w:rPr>
        <w:t>最主要</w:t>
      </w:r>
      <w:r w:rsidR="008A677D">
        <w:t>的功能需求。</w:t>
      </w:r>
      <w:r w:rsidR="008A677D">
        <w:rPr>
          <w:rFonts w:hint="eastAsia"/>
        </w:rPr>
        <w:t>由于图像</w:t>
      </w:r>
      <w:r w:rsidR="008A677D">
        <w:t>信息易受环境的影响而变化，如何在变化的环境中保证稳定的车道线检测</w:t>
      </w:r>
      <w:r w:rsidR="008A677D">
        <w:rPr>
          <w:rFonts w:hint="eastAsia"/>
        </w:rPr>
        <w:t>成为</w:t>
      </w:r>
      <w:r w:rsidR="008A677D">
        <w:t>关键。</w:t>
      </w:r>
      <w:r w:rsidR="008A677D">
        <w:rPr>
          <w:rFonts w:hint="eastAsia"/>
        </w:rPr>
        <w:t>车道线检测</w:t>
      </w:r>
      <w:r>
        <w:rPr>
          <w:rFonts w:hint="eastAsia"/>
        </w:rPr>
        <w:t>功能</w:t>
      </w:r>
      <w:r>
        <w:t>需求的核心内容是</w:t>
      </w:r>
      <w:r>
        <w:rPr>
          <w:rFonts w:hint="eastAsia"/>
        </w:rPr>
        <w:t>运用</w:t>
      </w:r>
      <w:r w:rsidR="001D1F12">
        <w:rPr>
          <w:rFonts w:hint="eastAsia"/>
        </w:rPr>
        <w:t>深度</w:t>
      </w:r>
      <w:r w:rsidR="001D1F12">
        <w:t>学习技术，训练出车道线分类模型，最</w:t>
      </w:r>
      <w:r w:rsidR="001D1F12">
        <w:rPr>
          <w:rFonts w:hint="eastAsia"/>
        </w:rPr>
        <w:t>终</w:t>
      </w:r>
      <w:r w:rsidR="00D2204D">
        <w:t>达到的效果为</w:t>
      </w:r>
      <w:r w:rsidR="001D1F12">
        <w:t>输入一张原始车道线</w:t>
      </w:r>
      <w:r w:rsidR="005A56F1">
        <w:t>图像</w:t>
      </w:r>
      <w:r w:rsidR="001D1F12">
        <w:t>，模型能准确的对该</w:t>
      </w:r>
      <w:r w:rsidR="005A56F1">
        <w:t>图像</w:t>
      </w:r>
      <w:r w:rsidR="001D1F12">
        <w:t>中的车道线信息分类。</w:t>
      </w:r>
      <w:r w:rsidR="001D1F12">
        <w:rPr>
          <w:rFonts w:hint="eastAsia"/>
        </w:rPr>
        <w:t>通过</w:t>
      </w:r>
      <w:r w:rsidR="001D1F12">
        <w:t>预处理的</w:t>
      </w:r>
      <w:r w:rsidR="001D1F12">
        <w:rPr>
          <w:rFonts w:hint="eastAsia"/>
        </w:rPr>
        <w:t>车道线</w:t>
      </w:r>
      <w:r w:rsidR="005A56F1">
        <w:t>图像</w:t>
      </w:r>
      <w:r w:rsidR="001D1F12">
        <w:t>会被输入卷积神经网络模型中进行不断的调参训练，</w:t>
      </w:r>
      <w:r w:rsidR="001D1F12">
        <w:rPr>
          <w:rFonts w:hint="eastAsia"/>
        </w:rPr>
        <w:t>该部分需要</w:t>
      </w:r>
      <w:r w:rsidR="001D1F12">
        <w:t>负责实现车道线</w:t>
      </w:r>
      <w:r w:rsidR="001D1F12">
        <w:rPr>
          <w:rFonts w:hint="eastAsia"/>
        </w:rPr>
        <w:t>分类</w:t>
      </w:r>
      <w:r w:rsidR="001D1F12">
        <w:t>模型的结果解析以及车道线</w:t>
      </w:r>
      <w:r w:rsidR="001D1F12">
        <w:rPr>
          <w:rFonts w:hint="eastAsia"/>
        </w:rPr>
        <w:t>提取</w:t>
      </w:r>
      <w:r w:rsidR="001D1F12">
        <w:t>算法的核心实现。</w:t>
      </w:r>
    </w:p>
    <w:p w:rsidR="00770544" w:rsidRDefault="00770544" w:rsidP="00770544">
      <w:pPr>
        <w:pStyle w:val="3"/>
      </w:pPr>
      <w:bookmarkStart w:id="69" w:name="_Toc490218687"/>
      <w:r>
        <w:rPr>
          <w:rFonts w:hint="eastAsia"/>
        </w:rPr>
        <w:t>结果</w:t>
      </w:r>
      <w:r>
        <w:t>显示</w:t>
      </w:r>
      <w:bookmarkEnd w:id="69"/>
    </w:p>
    <w:p w:rsidR="001D1F12" w:rsidRPr="001D1F12" w:rsidRDefault="001D1F12" w:rsidP="001D1F12">
      <w:pPr>
        <w:spacing w:before="120" w:after="120"/>
      </w:pPr>
      <w:r>
        <w:rPr>
          <w:rFonts w:hint="eastAsia"/>
        </w:rPr>
        <w:t xml:space="preserve">    </w:t>
      </w:r>
      <w:r w:rsidR="008A677D">
        <w:rPr>
          <w:rFonts w:hint="eastAsia"/>
        </w:rPr>
        <w:t>在前人</w:t>
      </w:r>
      <w:r w:rsidR="008A677D">
        <w:t>的车道线检测</w:t>
      </w:r>
      <w:r w:rsidR="008A677D">
        <w:rPr>
          <w:rFonts w:hint="eastAsia"/>
        </w:rPr>
        <w:t>中</w:t>
      </w:r>
      <w:r w:rsidR="008A677D">
        <w:t>，检测完的</w:t>
      </w:r>
      <w:r w:rsidR="008A677D">
        <w:rPr>
          <w:rFonts w:hint="eastAsia"/>
        </w:rPr>
        <w:t>结果直接进入</w:t>
      </w:r>
      <w:r w:rsidR="008A677D">
        <w:t>了</w:t>
      </w:r>
      <w:r w:rsidR="008A677D">
        <w:rPr>
          <w:rFonts w:hint="eastAsia"/>
        </w:rPr>
        <w:t>决策</w:t>
      </w:r>
      <w:r w:rsidR="008A677D">
        <w:t>模块参与下一步的路径规划</w:t>
      </w:r>
      <w:r w:rsidR="00BB71D0">
        <w:rPr>
          <w:rFonts w:hint="eastAsia"/>
        </w:rPr>
        <w:t>，</w:t>
      </w:r>
      <w:r w:rsidR="00BB71D0">
        <w:t>但是，对于研究者或者用户来说，观察车道线检测出的结果一方面能帮助研究者判断检测系统是否正确检测出车道线的位置，另一方面</w:t>
      </w:r>
      <w:r w:rsidR="00BB71D0">
        <w:rPr>
          <w:rFonts w:hint="eastAsia"/>
        </w:rPr>
        <w:t>能</w:t>
      </w:r>
      <w:r w:rsidR="00BB71D0">
        <w:t>帮助</w:t>
      </w:r>
      <w:r w:rsidR="003E150B">
        <w:t>研究</w:t>
      </w:r>
      <w:r w:rsidR="003E150B">
        <w:rPr>
          <w:rFonts w:hint="eastAsia"/>
        </w:rPr>
        <w:t>者</w:t>
      </w:r>
      <w:r w:rsidR="00BB71D0">
        <w:t>对训练过程中每个像素</w:t>
      </w:r>
      <w:r w:rsidR="00BB71D0">
        <w:rPr>
          <w:rFonts w:hint="eastAsia"/>
        </w:rPr>
        <w:t>点对</w:t>
      </w:r>
      <w:r w:rsidR="00BB71D0">
        <w:t>最后分类结果所做出的贡献进行分析。</w:t>
      </w:r>
      <w:r w:rsidR="00526DC8">
        <w:rPr>
          <w:rFonts w:hint="eastAsia"/>
        </w:rPr>
        <w:t>该功能</w:t>
      </w:r>
      <w:r w:rsidR="00526DC8">
        <w:t>需求的</w:t>
      </w:r>
      <w:r w:rsidR="00526DC8">
        <w:rPr>
          <w:rFonts w:hint="eastAsia"/>
        </w:rPr>
        <w:t>核心</w:t>
      </w:r>
      <w:r w:rsidR="00526DC8">
        <w:t>内容</w:t>
      </w:r>
      <w:r w:rsidR="00526DC8">
        <w:rPr>
          <w:rFonts w:hint="eastAsia"/>
        </w:rPr>
        <w:t>为</w:t>
      </w:r>
      <w:r w:rsidR="00526DC8">
        <w:t>运用</w:t>
      </w:r>
      <w:r w:rsidR="00526DC8">
        <w:t xml:space="preserve">Class Activation Map </w:t>
      </w:r>
      <w:r w:rsidR="00526DC8">
        <w:rPr>
          <w:rFonts w:hint="eastAsia"/>
        </w:rPr>
        <w:t>将</w:t>
      </w:r>
      <w:r w:rsidR="005A56F1">
        <w:rPr>
          <w:rFonts w:hint="eastAsia"/>
        </w:rPr>
        <w:t>图像</w:t>
      </w:r>
      <w:r w:rsidR="00526DC8">
        <w:t>中的车道线通过热感图高亮出来</w:t>
      </w:r>
      <w:r w:rsidR="00526DC8">
        <w:rPr>
          <w:rFonts w:hint="eastAsia"/>
        </w:rPr>
        <w:t>。</w:t>
      </w:r>
      <w:r w:rsidR="00526DC8">
        <w:t>该</w:t>
      </w:r>
      <w:r w:rsidR="00526DC8">
        <w:rPr>
          <w:rFonts w:hint="eastAsia"/>
        </w:rPr>
        <w:t>部分</w:t>
      </w:r>
      <w:r w:rsidR="00526DC8">
        <w:t>主要功能为</w:t>
      </w:r>
      <w:r w:rsidR="00526DC8">
        <w:rPr>
          <w:rFonts w:hint="eastAsia"/>
        </w:rPr>
        <w:t>通过</w:t>
      </w:r>
      <w:r w:rsidR="00526DC8">
        <w:t>热感图的显示</w:t>
      </w:r>
      <w:r w:rsidR="00526DC8">
        <w:rPr>
          <w:rFonts w:hint="eastAsia"/>
        </w:rPr>
        <w:t>将</w:t>
      </w:r>
      <w:r w:rsidR="003E150B">
        <w:t>车道线信息显示出来，更加直观的体现在分类过程中</w:t>
      </w:r>
      <w:r w:rsidR="00526DC8">
        <w:t>特定</w:t>
      </w:r>
      <w:r w:rsidR="00526DC8">
        <w:rPr>
          <w:rFonts w:hint="eastAsia"/>
        </w:rPr>
        <w:t>区域</w:t>
      </w:r>
      <w:r w:rsidR="00526DC8">
        <w:t>对分类结果的影响。</w:t>
      </w:r>
    </w:p>
    <w:p w:rsidR="00770544" w:rsidRDefault="00770544" w:rsidP="00770544">
      <w:pPr>
        <w:pStyle w:val="3"/>
      </w:pPr>
      <w:bookmarkStart w:id="70" w:name="_Toc490218688"/>
      <w:r>
        <w:rPr>
          <w:rFonts w:hint="eastAsia"/>
        </w:rPr>
        <w:t>车辆</w:t>
      </w:r>
      <w:r>
        <w:t>控制</w:t>
      </w:r>
      <w:bookmarkEnd w:id="70"/>
    </w:p>
    <w:p w:rsidR="00526DC8" w:rsidRPr="00526DC8" w:rsidRDefault="00526DC8" w:rsidP="00526DC8">
      <w:pPr>
        <w:spacing w:before="120" w:after="120"/>
      </w:pPr>
      <w:r>
        <w:rPr>
          <w:rFonts w:hint="eastAsia"/>
        </w:rPr>
        <w:t xml:space="preserve">    </w:t>
      </w:r>
      <w:ins w:id="71" w:author="wjw" w:date="2017-12-09T22:28:00Z">
        <w:r w:rsidR="00A30B0A">
          <w:rPr>
            <w:rFonts w:hint="eastAsia"/>
          </w:rPr>
          <w:t>在</w:t>
        </w:r>
        <w:r w:rsidR="00A30B0A">
          <w:t>前人的</w:t>
        </w:r>
        <w:r w:rsidR="00A30B0A">
          <w:rPr>
            <w:rFonts w:hint="eastAsia"/>
          </w:rPr>
          <w:t>研究</w:t>
        </w:r>
        <w:r w:rsidR="00A30B0A">
          <w:t>中，仅仅只是将车道线识别提取出，</w:t>
        </w:r>
      </w:ins>
      <w:ins w:id="72" w:author="wjw" w:date="2017-12-09T22:29:00Z">
        <w:r w:rsidR="00A30B0A">
          <w:rPr>
            <w:rFonts w:hint="eastAsia"/>
          </w:rPr>
          <w:t>但提取</w:t>
        </w:r>
        <w:r w:rsidR="00A30B0A">
          <w:t>出的车道线最终目的是为了能为车辆的控制提供基础和参考信息，所以</w:t>
        </w:r>
      </w:ins>
      <w:ins w:id="73" w:author="wjw" w:date="2017-12-09T22:30:00Z">
        <w:r w:rsidR="00A30B0A">
          <w:t>，在本文中</w:t>
        </w:r>
      </w:ins>
      <w:r>
        <w:rPr>
          <w:rFonts w:hint="eastAsia"/>
        </w:rPr>
        <w:t>该功能</w:t>
      </w:r>
      <w:r>
        <w:t>需求的核心内容为运用</w:t>
      </w:r>
      <w:ins w:id="74" w:author="wjw" w:date="2017-12-09T22:30:00Z">
        <w:r w:rsidR="00A30B0A">
          <w:rPr>
            <w:rFonts w:hint="eastAsia"/>
          </w:rPr>
          <w:t>无</w:t>
        </w:r>
        <w:r w:rsidR="00A30B0A">
          <w:t>监督式的</w:t>
        </w:r>
      </w:ins>
      <w:r>
        <w:t>强化学习来</w:t>
      </w:r>
      <w:r>
        <w:rPr>
          <w:rFonts w:hint="eastAsia"/>
        </w:rPr>
        <w:t>进行</w:t>
      </w:r>
      <w:r>
        <w:t>车辆策划模块的控制。通过</w:t>
      </w:r>
      <w:r>
        <w:rPr>
          <w:rFonts w:hint="eastAsia"/>
        </w:rPr>
        <w:t>结合</w:t>
      </w:r>
      <w:r>
        <w:t>已分类</w:t>
      </w:r>
      <w:r w:rsidR="005A56F1">
        <w:t>图像</w:t>
      </w:r>
      <w:r>
        <w:t>的状态，</w:t>
      </w:r>
      <w:r>
        <w:rPr>
          <w:rFonts w:hint="eastAsia"/>
        </w:rPr>
        <w:t>运用</w:t>
      </w:r>
      <w:r>
        <w:t>强化学习来判定车辆的</w:t>
      </w:r>
      <w:r>
        <w:rPr>
          <w:rFonts w:hint="eastAsia"/>
        </w:rPr>
        <w:t>下一步</w:t>
      </w:r>
      <w:r>
        <w:t>动作</w:t>
      </w:r>
      <w:r>
        <w:rPr>
          <w:rFonts w:hint="eastAsia"/>
        </w:rPr>
        <w:t>。</w:t>
      </w:r>
    </w:p>
    <w:p w:rsidR="00770544" w:rsidRDefault="00770544" w:rsidP="00770544">
      <w:pPr>
        <w:pStyle w:val="20505"/>
        <w:rPr>
          <w:sz w:val="28"/>
          <w:szCs w:val="28"/>
        </w:rPr>
      </w:pPr>
      <w:bookmarkStart w:id="75" w:name="_Toc490218689"/>
      <w:r>
        <w:rPr>
          <w:rFonts w:hint="eastAsia"/>
          <w:sz w:val="28"/>
          <w:szCs w:val="28"/>
        </w:rPr>
        <w:t>非功能需求</w:t>
      </w:r>
      <w:bookmarkEnd w:id="75"/>
    </w:p>
    <w:p w:rsidR="00770544" w:rsidRDefault="00770544" w:rsidP="00770544">
      <w:pPr>
        <w:pStyle w:val="3"/>
      </w:pPr>
      <w:bookmarkStart w:id="76" w:name="_Toc490218690"/>
      <w:r>
        <w:rPr>
          <w:rFonts w:hint="eastAsia"/>
        </w:rPr>
        <w:t>性能</w:t>
      </w:r>
      <w:r>
        <w:t>需求</w:t>
      </w:r>
      <w:bookmarkEnd w:id="76"/>
    </w:p>
    <w:p w:rsidR="00A30B0A" w:rsidRDefault="00A30B0A">
      <w:pPr>
        <w:spacing w:before="120" w:after="120"/>
        <w:ind w:firstLineChars="150" w:firstLine="360"/>
        <w:rPr>
          <w:ins w:id="77" w:author="wjw" w:date="2017-12-09T22:30:00Z"/>
        </w:rPr>
        <w:pPrChange w:id="78" w:author="wjw" w:date="2017-12-09T22:31:00Z">
          <w:pPr>
            <w:spacing w:before="120" w:after="120"/>
          </w:pPr>
        </w:pPrChange>
      </w:pPr>
      <w:ins w:id="79" w:author="wjw" w:date="2017-12-09T22:31:00Z">
        <w:r>
          <w:rPr>
            <w:rFonts w:hint="eastAsia"/>
          </w:rPr>
          <w:t>训练车道线分割模型是一个非常耗时的过程，由于训练数据量大，模型训练计算复杂，通常根据神经网络模型的大小训练一次大概需要半天甚至更长的时间，因此提高系统的数据并行处理能力非常必要，本文中训练加速部分主要采用</w:t>
        </w:r>
        <w:r>
          <w:rPr>
            <w:rFonts w:hint="eastAsia"/>
          </w:rPr>
          <w:t xml:space="preserve"> CUDA </w:t>
        </w:r>
        <w:r>
          <w:rPr>
            <w:rFonts w:hint="eastAsia"/>
          </w:rPr>
          <w:t>优化。</w:t>
        </w:r>
      </w:ins>
      <w:r w:rsidR="00526DC8">
        <w:rPr>
          <w:rFonts w:hint="eastAsia"/>
        </w:rPr>
        <w:t xml:space="preserve">    </w:t>
      </w:r>
    </w:p>
    <w:p w:rsidR="00526DC8" w:rsidRPr="00526DC8" w:rsidRDefault="00526DC8">
      <w:pPr>
        <w:spacing w:before="120" w:after="120"/>
        <w:ind w:firstLineChars="150" w:firstLine="360"/>
        <w:pPrChange w:id="80" w:author="wjw" w:date="2017-12-09T22:31:00Z">
          <w:pPr>
            <w:spacing w:before="120" w:after="120"/>
          </w:pPr>
        </w:pPrChange>
      </w:pPr>
      <w:r>
        <w:rPr>
          <w:rFonts w:hint="eastAsia"/>
        </w:rPr>
        <w:t>机器学习</w:t>
      </w:r>
      <w:r>
        <w:t>本来就是基于大规模数据的习得</w:t>
      </w:r>
      <w:r w:rsidR="00EF6CAE">
        <w:rPr>
          <w:rFonts w:hint="eastAsia"/>
        </w:rPr>
        <w:t>，</w:t>
      </w:r>
      <w:r w:rsidR="00EF6CAE">
        <w:t>深度学习在机器学习上又增加了学习的数量以及次数，会存在</w:t>
      </w:r>
      <w:r w:rsidR="00EF6CAE">
        <w:rPr>
          <w:rFonts w:hint="eastAsia"/>
        </w:rPr>
        <w:t>更多</w:t>
      </w:r>
      <w:r w:rsidR="00EF6CAE">
        <w:t>的超参数，由于训练数据量大，模型训练计算</w:t>
      </w:r>
      <w:r w:rsidR="00EF6CAE">
        <w:rPr>
          <w:rFonts w:hint="eastAsia"/>
        </w:rPr>
        <w:t>复杂</w:t>
      </w:r>
      <w:r w:rsidR="00EF6CAE">
        <w:t>，</w:t>
      </w:r>
      <w:r w:rsidR="00EF6CAE">
        <w:rPr>
          <w:rFonts w:hint="eastAsia"/>
        </w:rPr>
        <w:t>本文</w:t>
      </w:r>
      <w:r w:rsidR="00EF6CAE">
        <w:t>训练主要采用</w:t>
      </w:r>
      <w:r w:rsidR="00EF6CAE">
        <w:t>GPU</w:t>
      </w:r>
      <w:r w:rsidR="00EF6CAE">
        <w:t>训练。由于</w:t>
      </w:r>
      <w:r w:rsidR="00EF6CAE">
        <w:rPr>
          <w:rFonts w:hint="eastAsia"/>
        </w:rPr>
        <w:t>用于智能小车</w:t>
      </w:r>
      <w:r w:rsidR="00EF6CAE">
        <w:t>中，实时性必须</w:t>
      </w:r>
      <w:r w:rsidR="00EF6CAE">
        <w:rPr>
          <w:rFonts w:hint="eastAsia"/>
        </w:rPr>
        <w:t>得到</w:t>
      </w:r>
      <w:r w:rsidR="00EF6CAE">
        <w:t>一定的保证</w:t>
      </w:r>
      <w:r w:rsidR="00EF6CAE">
        <w:rPr>
          <w:rFonts w:hint="eastAsia"/>
        </w:rPr>
        <w:t>，因此</w:t>
      </w:r>
      <w:r w:rsidR="00EF6CAE">
        <w:t>，</w:t>
      </w:r>
      <w:r w:rsidR="00EF6CAE">
        <w:rPr>
          <w:rFonts w:hint="eastAsia"/>
        </w:rPr>
        <w:t>对</w:t>
      </w:r>
      <w:r w:rsidR="00EF6CAE">
        <w:t>于已训练好的</w:t>
      </w:r>
      <w:r w:rsidR="00EF6CAE">
        <w:rPr>
          <w:rFonts w:hint="eastAsia"/>
        </w:rPr>
        <w:t>模型</w:t>
      </w:r>
      <w:r w:rsidR="00EF6CAE">
        <w:t>，单帧的处理时间应该控制在</w:t>
      </w:r>
      <w:r w:rsidR="00EF6CAE">
        <w:rPr>
          <w:rFonts w:hint="eastAsia"/>
        </w:rPr>
        <w:t>1</w:t>
      </w:r>
      <w:r w:rsidR="00EF6CAE">
        <w:t>s</w:t>
      </w:r>
      <w:r w:rsidR="00EF6CAE">
        <w:t>以内</w:t>
      </w:r>
      <w:r w:rsidR="00EF6CAE">
        <w:rPr>
          <w:rFonts w:hint="eastAsia"/>
        </w:rPr>
        <w:t>。</w:t>
      </w:r>
    </w:p>
    <w:p w:rsidR="00770544" w:rsidRDefault="00770544" w:rsidP="00770544">
      <w:pPr>
        <w:pStyle w:val="3"/>
      </w:pPr>
      <w:bookmarkStart w:id="81" w:name="_Toc490218691"/>
      <w:r>
        <w:rPr>
          <w:rFonts w:hint="eastAsia"/>
        </w:rPr>
        <w:lastRenderedPageBreak/>
        <w:t>鲁棒性</w:t>
      </w:r>
      <w:bookmarkEnd w:id="81"/>
    </w:p>
    <w:p w:rsidR="00EF6CAE" w:rsidRPr="00EF6CAE" w:rsidRDefault="00EF6CAE" w:rsidP="00EF6CAE">
      <w:pPr>
        <w:spacing w:before="120" w:after="120"/>
      </w:pPr>
      <w:r>
        <w:rPr>
          <w:rFonts w:hint="eastAsia"/>
        </w:rPr>
        <w:t xml:space="preserve">    </w:t>
      </w:r>
      <w:r>
        <w:rPr>
          <w:rFonts w:hint="eastAsia"/>
        </w:rPr>
        <w:t>在</w:t>
      </w:r>
      <w:r>
        <w:t>机器视觉中，</w:t>
      </w:r>
      <w:r>
        <w:rPr>
          <w:rFonts w:hint="eastAsia"/>
        </w:rPr>
        <w:t>外界</w:t>
      </w:r>
      <w:r>
        <w:t>环境变化所带来的影响是不可避免的</w:t>
      </w:r>
      <w:r>
        <w:rPr>
          <w:rFonts w:hint="eastAsia"/>
        </w:rPr>
        <w:t>。道路</w:t>
      </w:r>
      <w:r>
        <w:t>中车道线种类繁多，</w:t>
      </w:r>
      <w:r>
        <w:rPr>
          <w:rFonts w:hint="eastAsia"/>
        </w:rPr>
        <w:t xml:space="preserve"> </w:t>
      </w:r>
      <w:r>
        <w:rPr>
          <w:rFonts w:hint="eastAsia"/>
        </w:rPr>
        <w:t>路况随着时间、地点、天气的变化而不停的变化。不同的时间</w:t>
      </w:r>
      <w:r>
        <w:rPr>
          <w:rFonts w:hint="eastAsia"/>
        </w:rPr>
        <w:t xml:space="preserve"> </w:t>
      </w:r>
      <w:r>
        <w:rPr>
          <w:rFonts w:hint="eastAsia"/>
        </w:rPr>
        <w:t>、地点天气可能不同，路面可检测区域大小也会不同，不同光照也会对检测产生影响，光照</w:t>
      </w:r>
      <w:r>
        <w:t>强烈</w:t>
      </w:r>
      <w:r>
        <w:rPr>
          <w:rFonts w:hint="eastAsia"/>
        </w:rPr>
        <w:t>时容易出现逆光现象，当</w:t>
      </w:r>
      <w:r>
        <w:t>光照有阴影时</w:t>
      </w:r>
      <w:r>
        <w:rPr>
          <w:rFonts w:hint="eastAsia"/>
        </w:rPr>
        <w:t>容易出现路面车道线被覆盖。本文最终的车道线检测算法，需在</w:t>
      </w:r>
      <w:r w:rsidR="00D42CDB">
        <w:rPr>
          <w:rFonts w:hint="eastAsia"/>
        </w:rPr>
        <w:t>各种</w:t>
      </w:r>
      <w:r w:rsidR="00D42CDB">
        <w:t>光照</w:t>
      </w:r>
      <w:r w:rsidR="00D42CDB">
        <w:rPr>
          <w:rFonts w:hint="eastAsia"/>
        </w:rPr>
        <w:t>不同</w:t>
      </w:r>
      <w:r w:rsidR="00D42CDB">
        <w:t>的</w:t>
      </w:r>
      <w:r>
        <w:rPr>
          <w:rFonts w:hint="eastAsia"/>
        </w:rPr>
        <w:t>场景下，能够准确识别检测出车道线，保障车辆的正常行驶</w:t>
      </w:r>
    </w:p>
    <w:p w:rsidR="001F6AE1" w:rsidRDefault="00770544" w:rsidP="000D311B">
      <w:pPr>
        <w:pStyle w:val="20505"/>
        <w:rPr>
          <w:sz w:val="28"/>
          <w:szCs w:val="28"/>
        </w:rPr>
      </w:pPr>
      <w:bookmarkStart w:id="82" w:name="_Toc490218692"/>
      <w:r>
        <w:rPr>
          <w:rFonts w:hint="eastAsia"/>
          <w:sz w:val="28"/>
          <w:szCs w:val="28"/>
        </w:rPr>
        <w:t>本章</w:t>
      </w:r>
      <w:r>
        <w:rPr>
          <w:sz w:val="28"/>
          <w:szCs w:val="28"/>
        </w:rPr>
        <w:t>小结</w:t>
      </w:r>
      <w:bookmarkEnd w:id="82"/>
      <w:r w:rsidR="002617F1">
        <w:rPr>
          <w:rFonts w:hint="eastAsia"/>
          <w:sz w:val="28"/>
          <w:szCs w:val="28"/>
        </w:rPr>
        <w:t xml:space="preserve"> </w:t>
      </w:r>
    </w:p>
    <w:p w:rsidR="000D311B" w:rsidRPr="000D311B" w:rsidRDefault="00566E60" w:rsidP="000D311B">
      <w:pPr>
        <w:ind w:firstLineChars="200" w:firstLine="480"/>
      </w:pPr>
      <w:ins w:id="83" w:author="wjw" w:date="2017-12-09T23:06:00Z">
        <w:r>
          <w:rPr>
            <w:rFonts w:hint="eastAsia"/>
          </w:rPr>
          <w:t>本章主要针对车道线</w:t>
        </w:r>
        <w:r>
          <w:t>检测系统进行了</w:t>
        </w:r>
        <w:r>
          <w:rPr>
            <w:rFonts w:hint="eastAsia"/>
          </w:rPr>
          <w:t>需求分析，首先介绍了目前无人车</w:t>
        </w:r>
        <w:r>
          <w:t>中车道线识别的</w:t>
        </w:r>
        <w:r>
          <w:rPr>
            <w:rFonts w:hint="eastAsia"/>
          </w:rPr>
          <w:t>做法及车道线</w:t>
        </w:r>
        <w:r>
          <w:t>识别</w:t>
        </w:r>
        <w:r>
          <w:rPr>
            <w:rFonts w:hint="eastAsia"/>
          </w:rPr>
          <w:t>的重要性，之后分析了车道线</w:t>
        </w:r>
        <w:r>
          <w:t>识别系统的</w:t>
        </w:r>
        <w:r>
          <w:rPr>
            <w:rFonts w:hint="eastAsia"/>
          </w:rPr>
          <w:t>整体结构，明确了车道线</w:t>
        </w:r>
        <w:r>
          <w:t>识别系统的</w:t>
        </w:r>
        <w:r w:rsidRPr="00566E60">
          <w:rPr>
            <w:rFonts w:hint="eastAsia"/>
          </w:rPr>
          <w:t>功能及结构，分析了</w:t>
        </w:r>
      </w:ins>
      <w:ins w:id="84" w:author="wjw" w:date="2017-12-09T23:07:00Z">
        <w:r>
          <w:rPr>
            <w:rFonts w:hint="eastAsia"/>
          </w:rPr>
          <w:t>车道线</w:t>
        </w:r>
        <w:r>
          <w:t>检测系统的功能需求和非</w:t>
        </w:r>
        <w:r>
          <w:rPr>
            <w:rFonts w:hint="eastAsia"/>
          </w:rPr>
          <w:t>功能</w:t>
        </w:r>
        <w:r>
          <w:t>需求</w:t>
        </w:r>
        <w:r>
          <w:rPr>
            <w:rFonts w:hint="eastAsia"/>
          </w:rPr>
          <w:t>，</w:t>
        </w:r>
      </w:ins>
      <w:del w:id="85" w:author="wjw" w:date="2017-12-09T23:07:00Z">
        <w:r w:rsidR="000D311B" w:rsidRPr="000D311B" w:rsidDel="00566E60">
          <w:rPr>
            <w:rFonts w:hint="eastAsia"/>
          </w:rPr>
          <w:delText>本章描述了车道线检测系统的功能需求和非功能需求，</w:delText>
        </w:r>
      </w:del>
      <w:r w:rsidR="000D311B" w:rsidRPr="000D311B">
        <w:rPr>
          <w:rFonts w:hint="eastAsia"/>
        </w:rPr>
        <w:t>对每个功能需求都进行了详细的说明，并对非功能需求预期的标准进行了描述</w:t>
      </w: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770544">
      <w:pPr>
        <w:spacing w:line="312" w:lineRule="auto"/>
      </w:pPr>
    </w:p>
    <w:p w:rsidR="001F6AE1" w:rsidRPr="007C2676" w:rsidRDefault="001F6AE1" w:rsidP="00033813">
      <w:pPr>
        <w:spacing w:line="312" w:lineRule="auto"/>
        <w:ind w:firstLineChars="200" w:firstLine="480"/>
        <w:sectPr w:rsidR="001F6AE1" w:rsidRPr="007C2676" w:rsidSect="0009283C">
          <w:headerReference w:type="default" r:id="rId34"/>
          <w:pgSz w:w="11907" w:h="16839" w:code="9"/>
          <w:pgMar w:top="1440" w:right="1800" w:bottom="1440" w:left="1800" w:header="851" w:footer="992" w:gutter="0"/>
          <w:cols w:space="720"/>
          <w:docGrid w:linePitch="326"/>
        </w:sectPr>
      </w:pPr>
    </w:p>
    <w:p w:rsidR="00A340FD" w:rsidRPr="00A340FD" w:rsidRDefault="00770544" w:rsidP="00A340FD">
      <w:pPr>
        <w:pStyle w:val="10505"/>
        <w:rPr>
          <w:sz w:val="32"/>
          <w:szCs w:val="32"/>
        </w:rPr>
      </w:pPr>
      <w:bookmarkStart w:id="86" w:name="_Hlt279679428"/>
      <w:bookmarkStart w:id="87" w:name="_Hlt273261554"/>
      <w:bookmarkStart w:id="88" w:name="_Hlt273463971"/>
      <w:bookmarkStart w:id="89" w:name="_Toc490218693"/>
      <w:bookmarkEnd w:id="86"/>
      <w:bookmarkEnd w:id="87"/>
      <w:bookmarkEnd w:id="88"/>
      <w:r w:rsidRPr="00A340FD">
        <w:rPr>
          <w:rFonts w:hint="eastAsia"/>
          <w:sz w:val="32"/>
          <w:szCs w:val="32"/>
        </w:rPr>
        <w:lastRenderedPageBreak/>
        <w:t>车道线检测算法设计</w:t>
      </w:r>
      <w:bookmarkEnd w:id="89"/>
    </w:p>
    <w:p w:rsidR="00A340FD" w:rsidRDefault="00A340FD" w:rsidP="00A340FD">
      <w:pPr>
        <w:ind w:firstLine="420"/>
      </w:pPr>
      <w:r>
        <w:rPr>
          <w:rFonts w:hint="eastAsia"/>
        </w:rPr>
        <w:t>根据本文所使用的车道线检测算法的特点，车道线检测系统大致可以划分为</w:t>
      </w:r>
      <w:r>
        <w:rPr>
          <w:rFonts w:hint="eastAsia"/>
        </w:rPr>
        <w:t xml:space="preserve"> 6 </w:t>
      </w:r>
      <w:r w:rsidR="00850D7D">
        <w:rPr>
          <w:rFonts w:hint="eastAsia"/>
        </w:rPr>
        <w:t>个模块，每个模块</w:t>
      </w:r>
      <w:r>
        <w:rPr>
          <w:rFonts w:hint="eastAsia"/>
        </w:rPr>
        <w:t>分别负责每个功能需求的实现，车道线</w:t>
      </w:r>
      <w:r>
        <w:t>图像数据</w:t>
      </w:r>
      <w:r>
        <w:rPr>
          <w:rFonts w:hint="eastAsia"/>
        </w:rPr>
        <w:t>筛选模块负责筛选高质量的车道线标注数据，车道线图像预处理模块负责将标注好的车道线进行</w:t>
      </w:r>
      <w:r>
        <w:t>适当的预处理以简化后续的分类</w:t>
      </w:r>
      <w:r>
        <w:rPr>
          <w:rFonts w:hint="eastAsia"/>
        </w:rPr>
        <w:t>，</w:t>
      </w:r>
      <w:r>
        <w:t>在当中所使用的预处理方法有：</w:t>
      </w:r>
      <w:r>
        <w:t>ROI</w:t>
      </w:r>
      <w:r>
        <w:t>提取范围设计来提取出感兴趣区域以减少后续卷积的范围以加快识别的速度</w:t>
      </w:r>
      <w:r>
        <w:rPr>
          <w:rFonts w:hint="eastAsia"/>
        </w:rPr>
        <w:t>，</w:t>
      </w:r>
      <w:r w:rsidR="00C25013">
        <w:rPr>
          <w:rFonts w:hint="eastAsia"/>
        </w:rPr>
        <w:t>边缘</w:t>
      </w:r>
      <w:r w:rsidR="00C25013">
        <w:t>提取设计</w:t>
      </w:r>
      <w:r w:rsidR="00C25013">
        <w:rPr>
          <w:rFonts w:hint="eastAsia"/>
        </w:rPr>
        <w:t>与</w:t>
      </w:r>
      <w:r w:rsidR="00C25013">
        <w:t>直线提取设计用来将图像边缘突出，</w:t>
      </w:r>
      <w:r w:rsidR="00C25013">
        <w:rPr>
          <w:rFonts w:hint="eastAsia"/>
        </w:rPr>
        <w:t>并</w:t>
      </w:r>
      <w:r w:rsidR="002A7976">
        <w:t>过滤掉不</w:t>
      </w:r>
      <w:r w:rsidR="0039688F">
        <w:t>必要的参考信息</w:t>
      </w:r>
      <w:r w:rsidR="0039688F">
        <w:rPr>
          <w:rFonts w:hint="eastAsia"/>
        </w:rPr>
        <w:t>。</w:t>
      </w:r>
      <w:r w:rsidR="00C25013">
        <w:rPr>
          <w:rFonts w:hint="eastAsia"/>
        </w:rPr>
        <w:t>CNN</w:t>
      </w:r>
      <w:r w:rsidR="002A7976">
        <w:t>卷积网络</w:t>
      </w:r>
      <w:r w:rsidR="002A7976">
        <w:rPr>
          <w:rFonts w:hint="eastAsia"/>
        </w:rPr>
        <w:t>模块主要负责车道线检测</w:t>
      </w:r>
      <w:r>
        <w:rPr>
          <w:rFonts w:hint="eastAsia"/>
        </w:rPr>
        <w:t>模型的训练，</w:t>
      </w:r>
      <w:r w:rsidR="002A7976">
        <w:rPr>
          <w:rFonts w:hint="eastAsia"/>
        </w:rPr>
        <w:t>最后</w:t>
      </w:r>
      <w:r w:rsidR="002A7976">
        <w:t>控制模块主要负责</w:t>
      </w:r>
      <w:r w:rsidR="002A7976">
        <w:rPr>
          <w:rFonts w:hint="eastAsia"/>
        </w:rPr>
        <w:t>依据</w:t>
      </w:r>
      <w:r w:rsidR="002A7976">
        <w:t>车道线图像</w:t>
      </w:r>
      <w:r w:rsidR="002A7976">
        <w:rPr>
          <w:rFonts w:hint="eastAsia"/>
        </w:rPr>
        <w:t>分类</w:t>
      </w:r>
      <w:r w:rsidR="002A7976">
        <w:t>结果控制车辆的方向以及动作</w:t>
      </w:r>
      <w:r>
        <w:rPr>
          <w:rFonts w:hint="eastAsia"/>
        </w:rPr>
        <w:t>。图</w:t>
      </w:r>
      <w:r w:rsidR="00E87520">
        <w:rPr>
          <w:rFonts w:hint="eastAsia"/>
        </w:rPr>
        <w:t xml:space="preserve"> 4-1</w:t>
      </w:r>
      <w:r>
        <w:rPr>
          <w:rFonts w:hint="eastAsia"/>
        </w:rPr>
        <w:t xml:space="preserve"> </w:t>
      </w:r>
      <w:r>
        <w:rPr>
          <w:rFonts w:hint="eastAsia"/>
        </w:rPr>
        <w:t>为系统模块图。</w:t>
      </w:r>
    </w:p>
    <w:p w:rsidR="00E87520" w:rsidRDefault="00E87520" w:rsidP="00A340FD">
      <w:pPr>
        <w:ind w:firstLine="420"/>
      </w:pPr>
    </w:p>
    <w:p w:rsidR="00E87520" w:rsidRDefault="001F15F7" w:rsidP="00E87520">
      <w:pPr>
        <w:ind w:firstLine="420"/>
        <w:jc w:val="center"/>
      </w:pPr>
      <w:r>
        <w:object w:dxaOrig="11955" w:dyaOrig="9900">
          <v:shape id="_x0000_i1027" type="#_x0000_t75" style="width:302.25pt;height:252pt" o:ole="">
            <v:imagedata r:id="rId35" o:title=""/>
          </v:shape>
          <o:OLEObject Type="Embed" ProgID="Visio.Drawing.15" ShapeID="_x0000_i1027" DrawAspect="Content" ObjectID="_1574446769" r:id="rId36"/>
        </w:object>
      </w:r>
    </w:p>
    <w:p w:rsidR="00850D7D" w:rsidRPr="00A340FD" w:rsidRDefault="00850D7D" w:rsidP="00E87520">
      <w:pPr>
        <w:ind w:firstLine="420"/>
        <w:jc w:val="center"/>
        <w:rPr>
          <w:sz w:val="32"/>
          <w:szCs w:val="32"/>
        </w:rPr>
      </w:pPr>
      <w:r>
        <w:rPr>
          <w:rFonts w:hint="eastAsia"/>
        </w:rPr>
        <w:t>4</w:t>
      </w:r>
      <w:r>
        <w:t xml:space="preserve">.1 </w:t>
      </w:r>
      <w:r>
        <w:rPr>
          <w:rFonts w:hint="eastAsia"/>
        </w:rPr>
        <w:t>系统</w:t>
      </w:r>
      <w:r>
        <w:t>模块图</w:t>
      </w:r>
    </w:p>
    <w:p w:rsidR="00B516AF" w:rsidRDefault="00114FF1" w:rsidP="00770544">
      <w:pPr>
        <w:pStyle w:val="20505"/>
      </w:pPr>
      <w:bookmarkStart w:id="90" w:name="_Toc490218694"/>
      <w:r>
        <w:rPr>
          <w:rFonts w:hint="eastAsia"/>
        </w:rPr>
        <w:t>车道线图像数据标注</w:t>
      </w:r>
      <w:r w:rsidR="00770544" w:rsidRPr="00770544">
        <w:rPr>
          <w:rFonts w:hint="eastAsia"/>
        </w:rPr>
        <w:t>与筛选</w:t>
      </w:r>
      <w:bookmarkEnd w:id="90"/>
    </w:p>
    <w:p w:rsidR="001F15F7" w:rsidRDefault="001F15F7" w:rsidP="001F15F7">
      <w:pPr>
        <w:ind w:firstLineChars="200" w:firstLine="480"/>
        <w:rPr>
          <w:ins w:id="91" w:author="wjw" w:date="2017-12-09T23:12:00Z"/>
        </w:rPr>
      </w:pPr>
      <w:ins w:id="92" w:author="wjw" w:date="2017-12-09T23:11:00Z">
        <w:r>
          <w:rPr>
            <w:rFonts w:hint="eastAsia"/>
          </w:rPr>
          <w:t>本文主要采用深度学习技术检测车道线。深度学习由简单神经元组成的层数较深的多层感知机模型，其利用强大的非线性特性实现高维非凸函数的数学逼近，复杂的网络结构使其能够从海量数据中学习出具代表性的特征。根据深度学习的技术特点，整个车道线检测大致可以划分为三个阶段，分别是数据准备阶段、模型训练阶段以及车道线检测阶段，每个阶段又有若干模块划分，如图</w:t>
        </w:r>
        <w:r>
          <w:rPr>
            <w:rFonts w:hint="eastAsia"/>
          </w:rPr>
          <w:t xml:space="preserve"> </w:t>
        </w:r>
      </w:ins>
      <w:ins w:id="93" w:author="wjw" w:date="2017-12-09T23:12:00Z">
        <w:r>
          <w:t>4.2</w:t>
        </w:r>
      </w:ins>
      <w:ins w:id="94" w:author="wjw" w:date="2017-12-09T23:11:00Z">
        <w:r>
          <w:rPr>
            <w:rFonts w:hint="eastAsia"/>
          </w:rPr>
          <w:t xml:space="preserve"> </w:t>
        </w:r>
        <w:r>
          <w:rPr>
            <w:rFonts w:hint="eastAsia"/>
          </w:rPr>
          <w:t>所示。数据准备阶段的核心是负责深度学习训练的样本数据与</w:t>
        </w:r>
        <w:r>
          <w:rPr>
            <w:rFonts w:hint="eastAsia"/>
          </w:rPr>
          <w:t xml:space="preserve"> Label </w:t>
        </w:r>
        <w:r>
          <w:rPr>
            <w:rFonts w:hint="eastAsia"/>
          </w:rPr>
          <w:t>数据准备，其主要包括数据的采集、标注、筛选以及预处理。</w:t>
        </w:r>
      </w:ins>
    </w:p>
    <w:p w:rsidR="001F15F7" w:rsidRDefault="001F15F7" w:rsidP="001F15F7">
      <w:pPr>
        <w:ind w:firstLineChars="200" w:firstLine="480"/>
        <w:rPr>
          <w:ins w:id="95" w:author="wjw" w:date="2017-12-09T23:12:00Z"/>
        </w:rPr>
      </w:pPr>
    </w:p>
    <w:p w:rsidR="001F15F7" w:rsidRDefault="001F15F7" w:rsidP="001F15F7">
      <w:pPr>
        <w:ind w:firstLineChars="200" w:firstLine="480"/>
        <w:rPr>
          <w:ins w:id="96" w:author="wjw" w:date="2017-12-09T23:12:00Z"/>
        </w:rPr>
      </w:pPr>
    </w:p>
    <w:p w:rsidR="001F15F7" w:rsidRDefault="001F15F7" w:rsidP="001F15F7">
      <w:pPr>
        <w:ind w:firstLineChars="200" w:firstLine="480"/>
        <w:rPr>
          <w:ins w:id="97" w:author="wjw" w:date="2017-12-09T23:12:00Z"/>
        </w:rPr>
      </w:pPr>
    </w:p>
    <w:p w:rsidR="001F15F7" w:rsidRDefault="001F15F7" w:rsidP="001F15F7">
      <w:pPr>
        <w:ind w:firstLineChars="200" w:firstLine="480"/>
        <w:rPr>
          <w:ins w:id="98" w:author="wjw" w:date="2017-12-09T23:17:00Z"/>
        </w:rPr>
      </w:pPr>
    </w:p>
    <w:p w:rsidR="001F15F7" w:rsidRDefault="001F15F7" w:rsidP="001F15F7">
      <w:pPr>
        <w:ind w:firstLineChars="200" w:firstLine="480"/>
        <w:rPr>
          <w:ins w:id="99" w:author="wjw" w:date="2017-12-09T23:17:00Z"/>
        </w:rPr>
      </w:pPr>
    </w:p>
    <w:p w:rsidR="001F15F7" w:rsidRDefault="001F15F7">
      <w:pPr>
        <w:ind w:firstLineChars="200" w:firstLine="480"/>
        <w:jc w:val="center"/>
        <w:rPr>
          <w:ins w:id="100" w:author="wjw" w:date="2017-12-09T23:17:00Z"/>
        </w:rPr>
        <w:pPrChange w:id="101" w:author="wjw" w:date="2017-12-09T23:17:00Z">
          <w:pPr>
            <w:ind w:firstLineChars="200" w:firstLine="480"/>
          </w:pPr>
        </w:pPrChange>
      </w:pPr>
    </w:p>
    <w:p w:rsidR="001F15F7" w:rsidRDefault="001F15F7">
      <w:pPr>
        <w:rPr>
          <w:ins w:id="102" w:author="wjw" w:date="2017-12-09T23:18:00Z"/>
        </w:rPr>
        <w:pPrChange w:id="103" w:author="wjw" w:date="2017-12-09T23:17:00Z">
          <w:pPr>
            <w:ind w:firstLineChars="200" w:firstLine="480"/>
          </w:pPr>
        </w:pPrChange>
      </w:pPr>
      <w:ins w:id="104" w:author="wjw" w:date="2017-12-09T23:17:00Z">
        <w:r>
          <w:object w:dxaOrig="10276" w:dyaOrig="4126">
            <v:shape id="_x0000_i1028" type="#_x0000_t75" style="width:403.5pt;height:158.25pt" o:ole="">
              <v:imagedata r:id="rId37" o:title=""/>
            </v:shape>
            <o:OLEObject Type="Embed" ProgID="Visio.Drawing.15" ShapeID="_x0000_i1028" DrawAspect="Content" ObjectID="_1574446770" r:id="rId38"/>
          </w:object>
        </w:r>
      </w:ins>
    </w:p>
    <w:p w:rsidR="001F15F7" w:rsidRDefault="001F15F7">
      <w:pPr>
        <w:jc w:val="center"/>
        <w:rPr>
          <w:ins w:id="105" w:author="wjw" w:date="2017-12-09T23:18:00Z"/>
        </w:rPr>
        <w:pPrChange w:id="106" w:author="wjw" w:date="2017-12-09T23:18:00Z">
          <w:pPr>
            <w:ind w:firstLineChars="200" w:firstLine="480"/>
          </w:pPr>
        </w:pPrChange>
      </w:pPr>
      <w:ins w:id="107" w:author="wjw" w:date="2017-12-09T23:18:00Z">
        <w:r>
          <w:rPr>
            <w:rFonts w:hint="eastAsia"/>
          </w:rPr>
          <w:t>4</w:t>
        </w:r>
        <w:r>
          <w:t>.2</w:t>
        </w:r>
        <w:r>
          <w:rPr>
            <w:rFonts w:hint="eastAsia"/>
          </w:rPr>
          <w:t>车道线</w:t>
        </w:r>
        <w:r>
          <w:t>检测架构图</w:t>
        </w:r>
      </w:ins>
    </w:p>
    <w:p w:rsidR="001F15F7" w:rsidRDefault="001F15F7">
      <w:pPr>
        <w:jc w:val="center"/>
        <w:rPr>
          <w:ins w:id="108" w:author="wjw" w:date="2017-12-09T23:11:00Z"/>
        </w:rPr>
        <w:pPrChange w:id="109" w:author="wjw" w:date="2017-12-09T23:18:00Z">
          <w:pPr>
            <w:ind w:firstLineChars="200" w:firstLine="480"/>
          </w:pPr>
        </w:pPrChange>
      </w:pPr>
    </w:p>
    <w:p w:rsidR="00114FF1" w:rsidRDefault="00114FF1" w:rsidP="00114FF1">
      <w:pPr>
        <w:ind w:firstLineChars="200" w:firstLine="480"/>
      </w:pPr>
      <w:r>
        <w:rPr>
          <w:rFonts w:hint="eastAsia"/>
        </w:rPr>
        <w:t>车道线</w:t>
      </w:r>
      <w:r>
        <w:t>图像</w:t>
      </w:r>
      <w:r>
        <w:rPr>
          <w:rFonts w:hint="eastAsia"/>
        </w:rPr>
        <w:t>数据标注模块主要完成标注行车图片中车道线的</w:t>
      </w:r>
      <w:r>
        <w:t>状态</w:t>
      </w:r>
      <w:r>
        <w:rPr>
          <w:rFonts w:hint="eastAsia"/>
        </w:rPr>
        <w:t>，并将这些区域按照指定的文件格式进行保存。车道线标注的设计主要根据车道线识别算法而设计的。本文的车道线识别算法主要采用</w:t>
      </w:r>
      <w:r>
        <w:rPr>
          <w:rFonts w:hint="eastAsia"/>
        </w:rPr>
        <w:t>CNN</w:t>
      </w:r>
      <w:r>
        <w:t>卷积</w:t>
      </w:r>
      <w:r>
        <w:rPr>
          <w:rFonts w:hint="eastAsia"/>
        </w:rPr>
        <w:t>网络</w:t>
      </w:r>
      <w:r>
        <w:t>分类</w:t>
      </w:r>
      <w:r>
        <w:rPr>
          <w:rFonts w:hint="eastAsia"/>
        </w:rPr>
        <w:t>的方式，车道线标注采用</w:t>
      </w:r>
      <w:r>
        <w:t>打标签（</w:t>
      </w:r>
      <w:r>
        <w:rPr>
          <w:rFonts w:hint="eastAsia"/>
        </w:rPr>
        <w:t>label</w:t>
      </w:r>
      <w:r>
        <w:t>）</w:t>
      </w:r>
      <w:r>
        <w:rPr>
          <w:rFonts w:hint="eastAsia"/>
        </w:rPr>
        <w:t>的</w:t>
      </w:r>
      <w:r>
        <w:t>方式，将图像</w:t>
      </w:r>
      <w:r>
        <w:rPr>
          <w:rFonts w:hint="eastAsia"/>
        </w:rPr>
        <w:t>信息</w:t>
      </w:r>
      <w:r>
        <w:t>与文字信息一一对应</w:t>
      </w:r>
      <w:r>
        <w:rPr>
          <w:rFonts w:hint="eastAsia"/>
        </w:rPr>
        <w:t>。</w:t>
      </w:r>
    </w:p>
    <w:p w:rsidR="00E87520" w:rsidRDefault="00114FF1" w:rsidP="00114FF1">
      <w:pPr>
        <w:ind w:firstLineChars="200" w:firstLine="480"/>
        <w:rPr>
          <w:ins w:id="110" w:author="wjw" w:date="2017-12-10T14:03:00Z"/>
        </w:rPr>
      </w:pPr>
      <w:r>
        <w:rPr>
          <w:rFonts w:hint="eastAsia"/>
        </w:rPr>
        <w:t>本文</w:t>
      </w:r>
      <w:r>
        <w:t>主要采用数组的方式，将车道线状态分为</w:t>
      </w:r>
      <w:r>
        <w:rPr>
          <w:rFonts w:hint="eastAsia"/>
        </w:rPr>
        <w:t>四</w:t>
      </w:r>
      <w:r>
        <w:t>种状态：</w:t>
      </w:r>
      <w:r>
        <w:rPr>
          <w:rFonts w:hint="eastAsia"/>
        </w:rPr>
        <w:t>00</w:t>
      </w:r>
      <w:r>
        <w:rPr>
          <w:rFonts w:hint="eastAsia"/>
        </w:rPr>
        <w:t>为无</w:t>
      </w:r>
      <w:r>
        <w:t>车道线，</w:t>
      </w:r>
      <w:r>
        <w:rPr>
          <w:rFonts w:hint="eastAsia"/>
        </w:rPr>
        <w:t>01</w:t>
      </w:r>
      <w:r>
        <w:rPr>
          <w:rFonts w:hint="eastAsia"/>
        </w:rPr>
        <w:t>为</w:t>
      </w:r>
      <w:r>
        <w:t>只有右侧车道线，</w:t>
      </w:r>
      <w:r>
        <w:rPr>
          <w:rFonts w:hint="eastAsia"/>
        </w:rPr>
        <w:t>10</w:t>
      </w:r>
      <w:r>
        <w:rPr>
          <w:rFonts w:hint="eastAsia"/>
        </w:rPr>
        <w:t>位</w:t>
      </w:r>
      <w:r>
        <w:t>只有左侧车道线，</w:t>
      </w:r>
      <w:r>
        <w:rPr>
          <w:rFonts w:hint="eastAsia"/>
        </w:rPr>
        <w:t>11</w:t>
      </w:r>
      <w:r>
        <w:rPr>
          <w:rFonts w:hint="eastAsia"/>
        </w:rPr>
        <w:t>为</w:t>
      </w:r>
      <w:r>
        <w:t>两侧都有车道线。</w:t>
      </w:r>
      <w:r>
        <w:rPr>
          <w:rFonts w:hint="eastAsia"/>
        </w:rPr>
        <w:t>图</w:t>
      </w:r>
      <w:r>
        <w:rPr>
          <w:rFonts w:hint="eastAsia"/>
        </w:rPr>
        <w:t xml:space="preserve"> 4</w:t>
      </w:r>
      <w:r>
        <w:t>-2</w:t>
      </w:r>
      <w:r>
        <w:rPr>
          <w:rFonts w:hint="eastAsia"/>
        </w:rPr>
        <w:t xml:space="preserve"> </w:t>
      </w:r>
      <w:r>
        <w:rPr>
          <w:rFonts w:hint="eastAsia"/>
        </w:rPr>
        <w:t>为车道线标注</w:t>
      </w:r>
      <w:r>
        <w:t>示</w:t>
      </w:r>
      <w:r>
        <w:rPr>
          <w:rFonts w:hint="eastAsia"/>
        </w:rPr>
        <w:t>例图。</w:t>
      </w:r>
    </w:p>
    <w:p w:rsidR="00AE577A" w:rsidRDefault="00AE577A" w:rsidP="00114FF1">
      <w:pPr>
        <w:ind w:firstLineChars="200" w:firstLine="480"/>
      </w:pPr>
    </w:p>
    <w:p w:rsidR="006357A7" w:rsidRDefault="006357A7" w:rsidP="006357A7">
      <w:pPr>
        <w:ind w:firstLineChars="200" w:firstLine="480"/>
        <w:jc w:val="center"/>
      </w:pPr>
      <w:r>
        <w:object w:dxaOrig="8281" w:dyaOrig="9870">
          <v:shape id="_x0000_i1029" type="#_x0000_t75" style="width:259.5pt;height:302.25pt" o:ole="">
            <v:imagedata r:id="rId39" o:title=""/>
          </v:shape>
          <o:OLEObject Type="Embed" ProgID="Visio.Drawing.15" ShapeID="_x0000_i1029" DrawAspect="Content" ObjectID="_1574446771" r:id="rId40"/>
        </w:object>
      </w:r>
    </w:p>
    <w:p w:rsidR="006357A7" w:rsidRPr="00114FF1" w:rsidRDefault="006357A7" w:rsidP="006357A7">
      <w:pPr>
        <w:ind w:firstLineChars="200" w:firstLine="480"/>
        <w:jc w:val="center"/>
      </w:pPr>
      <w:r>
        <w:t xml:space="preserve">4.2 </w:t>
      </w:r>
      <w:r>
        <w:rPr>
          <w:rFonts w:hint="eastAsia"/>
        </w:rPr>
        <w:t>车道线</w:t>
      </w:r>
      <w:r>
        <w:t>标注示例图</w:t>
      </w:r>
    </w:p>
    <w:p w:rsidR="00770544" w:rsidRDefault="00770544" w:rsidP="00770544">
      <w:pPr>
        <w:pStyle w:val="20505"/>
      </w:pPr>
      <w:bookmarkStart w:id="111" w:name="_Toc490218695"/>
      <w:r>
        <w:rPr>
          <w:rFonts w:hint="eastAsia"/>
        </w:rPr>
        <w:lastRenderedPageBreak/>
        <w:t>车道线</w:t>
      </w:r>
      <w:r w:rsidR="005A56F1">
        <w:t>图像</w:t>
      </w:r>
      <w:r>
        <w:t>预处理</w:t>
      </w:r>
      <w:bookmarkEnd w:id="111"/>
    </w:p>
    <w:p w:rsidR="00114FF1" w:rsidRDefault="00114FF1" w:rsidP="00114FF1">
      <w:pPr>
        <w:ind w:firstLineChars="200" w:firstLine="480"/>
        <w:rPr>
          <w:ins w:id="112" w:author="wjw" w:date="2017-12-10T14:02:00Z"/>
        </w:rPr>
      </w:pPr>
      <w:r>
        <w:rPr>
          <w:rFonts w:hint="eastAsia"/>
        </w:rPr>
        <w:t>图片预处理模块的核心是针对行车图片进行指定的预处理操作，将其处理为神经网络所需要的格式类型的图片。但图片预处理的方式将影响后续网络模型训练的速度与模型的准确率。本文中的车道线检测主要采用了三种预处理方案，即</w:t>
      </w:r>
      <w:r>
        <w:rPr>
          <w:rFonts w:hint="eastAsia"/>
        </w:rPr>
        <w:t xml:space="preserve"> ROI</w:t>
      </w:r>
      <w:r>
        <w:rPr>
          <w:rFonts w:hint="eastAsia"/>
        </w:rPr>
        <w:t>（</w:t>
      </w:r>
      <w:r>
        <w:rPr>
          <w:rFonts w:hint="eastAsia"/>
        </w:rPr>
        <w:t>Region Of Interest</w:t>
      </w:r>
      <w:r>
        <w:rPr>
          <w:rFonts w:hint="eastAsia"/>
        </w:rPr>
        <w:t>，感兴趣区域）提取与</w:t>
      </w:r>
      <w:r>
        <w:t>边缘提取</w:t>
      </w:r>
      <w:r>
        <w:rPr>
          <w:rFonts w:hint="eastAsia"/>
        </w:rPr>
        <w:t>方案</w:t>
      </w:r>
      <w:r>
        <w:t>以及直线提取方案</w:t>
      </w:r>
      <w:r>
        <w:rPr>
          <w:rFonts w:hint="eastAsia"/>
        </w:rPr>
        <w:t>。</w:t>
      </w:r>
      <w:ins w:id="113" w:author="wjw" w:date="2017-12-10T14:01:00Z">
        <w:r w:rsidR="00AE577A">
          <w:rPr>
            <w:rFonts w:hint="eastAsia"/>
          </w:rPr>
          <w:t>车道线</w:t>
        </w:r>
        <w:r w:rsidR="00AE577A">
          <w:t>预处理流程如图</w:t>
        </w:r>
      </w:ins>
      <w:ins w:id="114" w:author="wjw" w:date="2017-12-10T14:02:00Z">
        <w:r w:rsidR="00AE577A">
          <w:rPr>
            <w:rFonts w:hint="eastAsia"/>
          </w:rPr>
          <w:t>4</w:t>
        </w:r>
        <w:r w:rsidR="00AE577A">
          <w:t>.3</w:t>
        </w:r>
        <w:r w:rsidR="00AE577A">
          <w:rPr>
            <w:rFonts w:hint="eastAsia"/>
          </w:rPr>
          <w:t>所示</w:t>
        </w:r>
        <w:r w:rsidR="00AE577A">
          <w:t>。</w:t>
        </w:r>
      </w:ins>
    </w:p>
    <w:p w:rsidR="00AE577A" w:rsidRDefault="00AE577A" w:rsidP="00114FF1">
      <w:pPr>
        <w:ind w:firstLineChars="200" w:firstLine="480"/>
        <w:rPr>
          <w:ins w:id="115" w:author="wjw" w:date="2017-12-10T14:02:00Z"/>
        </w:rPr>
      </w:pPr>
    </w:p>
    <w:p w:rsidR="00AE577A" w:rsidRDefault="00AE577A">
      <w:pPr>
        <w:jc w:val="center"/>
        <w:rPr>
          <w:ins w:id="116" w:author="wjw" w:date="2017-12-10T14:02:00Z"/>
        </w:rPr>
        <w:pPrChange w:id="117" w:author="wjw" w:date="2017-12-10T14:02:00Z">
          <w:pPr>
            <w:ind w:firstLineChars="200" w:firstLine="480"/>
          </w:pPr>
        </w:pPrChange>
      </w:pPr>
      <w:ins w:id="118" w:author="wjw" w:date="2017-12-10T14:02:00Z">
        <w:r>
          <w:object w:dxaOrig="10245" w:dyaOrig="1860">
            <v:shape id="_x0000_i1030" type="#_x0000_t75" style="width:417.75pt;height:1in" o:ole="">
              <v:imagedata r:id="rId41" o:title=""/>
            </v:shape>
            <o:OLEObject Type="Embed" ProgID="Visio.Drawing.15" ShapeID="_x0000_i1030" DrawAspect="Content" ObjectID="_1574446772" r:id="rId42"/>
          </w:object>
        </w:r>
      </w:ins>
      <w:ins w:id="119" w:author="wjw" w:date="2017-12-10T14:02:00Z">
        <w:r>
          <w:t xml:space="preserve">4.3 </w:t>
        </w:r>
        <w:r>
          <w:rPr>
            <w:rFonts w:hint="eastAsia"/>
          </w:rPr>
          <w:t>车道线</w:t>
        </w:r>
        <w:r>
          <w:t>预处理流程</w:t>
        </w:r>
        <w:r>
          <w:rPr>
            <w:rFonts w:hint="eastAsia"/>
          </w:rPr>
          <w:t xml:space="preserve">  </w:t>
        </w:r>
      </w:ins>
    </w:p>
    <w:p w:rsidR="00AE577A" w:rsidRDefault="00AE577A">
      <w:pPr>
        <w:jc w:val="center"/>
        <w:pPrChange w:id="120" w:author="wjw" w:date="2017-12-10T14:02:00Z">
          <w:pPr>
            <w:ind w:firstLineChars="200" w:firstLine="480"/>
          </w:pPr>
        </w:pPrChange>
      </w:pPr>
    </w:p>
    <w:p w:rsidR="00372FD5" w:rsidRDefault="00372FD5" w:rsidP="00372FD5">
      <w:pPr>
        <w:pStyle w:val="3"/>
      </w:pPr>
      <w:bookmarkStart w:id="121" w:name="_Toc490218696"/>
      <w:r>
        <w:rPr>
          <w:rFonts w:hint="eastAsia"/>
        </w:rPr>
        <w:t>ROI</w:t>
      </w:r>
      <w:r>
        <w:t>提取范围设计</w:t>
      </w:r>
      <w:bookmarkEnd w:id="121"/>
    </w:p>
    <w:p w:rsidR="00990F45" w:rsidRDefault="00114FF1" w:rsidP="00A41665">
      <w:pPr>
        <w:ind w:firstLineChars="200" w:firstLine="480"/>
        <w:rPr>
          <w:ins w:id="122" w:author="wjw" w:date="2017-12-10T14:03:00Z"/>
        </w:rPr>
      </w:pPr>
      <w:r w:rsidRPr="00114FF1">
        <w:rPr>
          <w:rFonts w:hint="eastAsia"/>
        </w:rPr>
        <w:t xml:space="preserve">ROI </w:t>
      </w:r>
      <w:r>
        <w:rPr>
          <w:rFonts w:hint="eastAsia"/>
        </w:rPr>
        <w:t>提取主要是为了提取到一张图片中感兴趣的区域块，将其裁剪出来作</w:t>
      </w:r>
      <w:r w:rsidRPr="00114FF1">
        <w:rPr>
          <w:rFonts w:hint="eastAsia"/>
        </w:rPr>
        <w:t>为一幅新图像的方法</w:t>
      </w:r>
      <w:r w:rsidR="00A41665">
        <w:rPr>
          <w:rFonts w:hint="eastAsia"/>
        </w:rPr>
        <w:t>。</w:t>
      </w:r>
      <w:r w:rsidR="00A41665">
        <w:t>如图</w:t>
      </w:r>
      <w:r w:rsidR="00A41665">
        <w:rPr>
          <w:rFonts w:hint="eastAsia"/>
        </w:rPr>
        <w:t>4</w:t>
      </w:r>
      <w:r w:rsidR="00A41665">
        <w:t>-3</w:t>
      </w:r>
      <w:r w:rsidR="00A41665">
        <w:rPr>
          <w:rFonts w:hint="eastAsia"/>
        </w:rPr>
        <w:t>所示</w:t>
      </w:r>
      <w:r w:rsidR="00A41665">
        <w:t>，图中除了有车道线之外，还有路旁</w:t>
      </w:r>
      <w:r w:rsidR="00A41665">
        <w:rPr>
          <w:rFonts w:hint="eastAsia"/>
        </w:rPr>
        <w:t>植物</w:t>
      </w:r>
      <w:r w:rsidR="00A41665">
        <w:t>，天空等一系列和车道线提取不相关的信息</w:t>
      </w:r>
      <w:r w:rsidR="00A41665">
        <w:rPr>
          <w:rFonts w:hint="eastAsia"/>
        </w:rPr>
        <w:t>。</w:t>
      </w:r>
    </w:p>
    <w:p w:rsidR="00AE577A" w:rsidRDefault="00AE577A" w:rsidP="00A41665">
      <w:pPr>
        <w:ind w:firstLineChars="200" w:firstLine="480"/>
      </w:pPr>
    </w:p>
    <w:p w:rsidR="00990F45" w:rsidRDefault="00990F45" w:rsidP="00990F45">
      <w:pPr>
        <w:ind w:firstLineChars="200" w:firstLine="480"/>
        <w:jc w:val="center"/>
      </w:pPr>
      <w:r>
        <w:rPr>
          <w:noProof/>
        </w:rPr>
        <w:drawing>
          <wp:inline distT="0" distB="0" distL="0" distR="0" wp14:anchorId="24CF4CFA" wp14:editId="21CABCCD">
            <wp:extent cx="3430905" cy="27448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3096" cy="2746560"/>
                    </a:xfrm>
                    <a:prstGeom prst="rect">
                      <a:avLst/>
                    </a:prstGeom>
                  </pic:spPr>
                </pic:pic>
              </a:graphicData>
            </a:graphic>
          </wp:inline>
        </w:drawing>
      </w:r>
    </w:p>
    <w:p w:rsidR="00990F45" w:rsidRDefault="00990F45" w:rsidP="00990F45">
      <w:pPr>
        <w:ind w:firstLineChars="200" w:firstLine="480"/>
        <w:jc w:val="center"/>
        <w:rPr>
          <w:ins w:id="123" w:author="wjw" w:date="2017-12-10T14:03:00Z"/>
        </w:rPr>
      </w:pPr>
      <w:r>
        <w:rPr>
          <w:rFonts w:hint="eastAsia"/>
        </w:rPr>
        <w:t>4</w:t>
      </w:r>
      <w:r>
        <w:t xml:space="preserve">.3 </w:t>
      </w:r>
      <w:r>
        <w:rPr>
          <w:rFonts w:hint="eastAsia"/>
        </w:rPr>
        <w:t>实拍</w:t>
      </w:r>
      <w:r>
        <w:t>车道线原图</w:t>
      </w:r>
    </w:p>
    <w:p w:rsidR="00AE577A" w:rsidRDefault="00AE577A" w:rsidP="00990F45">
      <w:pPr>
        <w:ind w:firstLineChars="200" w:firstLine="480"/>
        <w:jc w:val="center"/>
      </w:pPr>
    </w:p>
    <w:p w:rsidR="00114FF1" w:rsidRDefault="00A41665" w:rsidP="00A41665">
      <w:pPr>
        <w:ind w:firstLineChars="200" w:firstLine="480"/>
      </w:pPr>
      <w:r>
        <w:t>若</w:t>
      </w:r>
      <w:r>
        <w:rPr>
          <w:rFonts w:hint="eastAsia"/>
        </w:rPr>
        <w:t>直接</w:t>
      </w:r>
      <w:r>
        <w:t>将原图送入</w:t>
      </w:r>
      <w:r>
        <w:t>CNN</w:t>
      </w:r>
      <w:r>
        <w:t>网络中进行训练，该</w:t>
      </w:r>
      <w:r>
        <w:t>CNN</w:t>
      </w:r>
      <w:r>
        <w:t>网络模型会对每一个像素点进行卷积，池化等运算，这样运算量巨大，</w:t>
      </w:r>
      <w:r>
        <w:rPr>
          <w:rFonts w:hint="eastAsia"/>
        </w:rPr>
        <w:t>而且</w:t>
      </w:r>
      <w:r>
        <w:t>不相关像素的运算</w:t>
      </w:r>
      <w:r>
        <w:rPr>
          <w:rFonts w:hint="eastAsia"/>
        </w:rPr>
        <w:t>会</w:t>
      </w:r>
      <w:r>
        <w:t>导致最后对分类精度</w:t>
      </w:r>
      <w:r>
        <w:rPr>
          <w:rFonts w:hint="eastAsia"/>
        </w:rPr>
        <w:t>和</w:t>
      </w:r>
      <w:r>
        <w:t>速度影响。</w:t>
      </w:r>
      <w:r>
        <w:rPr>
          <w:rFonts w:hint="eastAsia"/>
        </w:rPr>
        <w:t>本文采用的行车图片原图分辨率为</w:t>
      </w:r>
      <w:r>
        <w:rPr>
          <w:rFonts w:hint="eastAsia"/>
        </w:rPr>
        <w:t xml:space="preserve"> 2048*2048</w:t>
      </w:r>
      <w:r>
        <w:rPr>
          <w:rFonts w:hint="eastAsia"/>
        </w:rPr>
        <w:t>，经过反复实验最终确定从坐标</w:t>
      </w:r>
      <w:r>
        <w:rPr>
          <w:rFonts w:hint="eastAsia"/>
        </w:rPr>
        <w:t>(0,1100)</w:t>
      </w:r>
      <w:r>
        <w:rPr>
          <w:rFonts w:hint="eastAsia"/>
        </w:rPr>
        <w:t>开始提取</w:t>
      </w:r>
      <w:r>
        <w:rPr>
          <w:rFonts w:hint="eastAsia"/>
        </w:rPr>
        <w:t xml:space="preserve"> 2048*320 </w:t>
      </w:r>
      <w:r>
        <w:rPr>
          <w:rFonts w:hint="eastAsia"/>
        </w:rPr>
        <w:t>大小的</w:t>
      </w:r>
      <w:r>
        <w:rPr>
          <w:rFonts w:hint="eastAsia"/>
        </w:rPr>
        <w:t xml:space="preserve"> ROI </w:t>
      </w:r>
      <w:r>
        <w:rPr>
          <w:rFonts w:hint="eastAsia"/>
        </w:rPr>
        <w:t>区域供神经网络进行训练。本文直接采用</w:t>
      </w:r>
      <w:r>
        <w:rPr>
          <w:rFonts w:hint="eastAsia"/>
        </w:rPr>
        <w:t xml:space="preserve"> OpenCV </w:t>
      </w:r>
      <w:r>
        <w:rPr>
          <w:rFonts w:hint="eastAsia"/>
        </w:rPr>
        <w:t>提供的</w:t>
      </w:r>
      <w:r w:rsidR="00311CA7">
        <w:rPr>
          <w:rFonts w:hint="eastAsia"/>
        </w:rPr>
        <w:t xml:space="preserve"> </w:t>
      </w:r>
      <w:r w:rsidR="00311CA7">
        <w:t>CV</w:t>
      </w:r>
      <w:r>
        <w:rPr>
          <w:rFonts w:hint="eastAsia"/>
        </w:rPr>
        <w:t xml:space="preserve">SetImageROI </w:t>
      </w:r>
      <w:r>
        <w:rPr>
          <w:rFonts w:hint="eastAsia"/>
        </w:rPr>
        <w:t>接口对图像的</w:t>
      </w:r>
      <w:r>
        <w:rPr>
          <w:rFonts w:hint="eastAsia"/>
        </w:rPr>
        <w:t xml:space="preserve"> ROI </w:t>
      </w:r>
      <w:r>
        <w:rPr>
          <w:rFonts w:hint="eastAsia"/>
        </w:rPr>
        <w:t>区域进行提取。图</w:t>
      </w:r>
      <w:r>
        <w:rPr>
          <w:rFonts w:hint="eastAsia"/>
        </w:rPr>
        <w:t xml:space="preserve"> 4-4 </w:t>
      </w:r>
      <w:r w:rsidR="00990F45">
        <w:rPr>
          <w:rFonts w:hint="eastAsia"/>
        </w:rPr>
        <w:t>中</w:t>
      </w:r>
      <w:r w:rsidR="00990F45">
        <w:t>红框</w:t>
      </w:r>
      <w:r w:rsidR="00990F45">
        <w:rPr>
          <w:rFonts w:hint="eastAsia"/>
        </w:rPr>
        <w:t>区域</w:t>
      </w:r>
      <w:r>
        <w:rPr>
          <w:rFonts w:hint="eastAsia"/>
        </w:rPr>
        <w:t>为行车图片的</w:t>
      </w:r>
      <w:r>
        <w:rPr>
          <w:rFonts w:hint="eastAsia"/>
        </w:rPr>
        <w:t xml:space="preserve"> ROI </w:t>
      </w:r>
      <w:r>
        <w:rPr>
          <w:rFonts w:hint="eastAsia"/>
        </w:rPr>
        <w:t>区域。</w:t>
      </w:r>
    </w:p>
    <w:p w:rsidR="00990F45" w:rsidRDefault="00990F45" w:rsidP="00A41665">
      <w:pPr>
        <w:ind w:firstLineChars="200" w:firstLine="480"/>
        <w:rPr>
          <w:ins w:id="124" w:author="wjw" w:date="2017-12-10T14:03:00Z"/>
        </w:rPr>
      </w:pPr>
    </w:p>
    <w:p w:rsidR="00AE577A" w:rsidRDefault="00AE577A" w:rsidP="00A41665">
      <w:pPr>
        <w:ind w:firstLineChars="200" w:firstLine="480"/>
      </w:pPr>
    </w:p>
    <w:p w:rsidR="00990F45" w:rsidRDefault="00990F45" w:rsidP="00990F45">
      <w:pPr>
        <w:ind w:firstLineChars="200" w:firstLine="480"/>
        <w:jc w:val="center"/>
      </w:pPr>
      <w:r>
        <w:rPr>
          <w:noProof/>
        </w:rPr>
        <w:lastRenderedPageBreak/>
        <w:drawing>
          <wp:inline distT="0" distB="0" distL="0" distR="0" wp14:anchorId="0649FD86" wp14:editId="67CCB8DA">
            <wp:extent cx="3810000" cy="27702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4066" cy="2773218"/>
                    </a:xfrm>
                    <a:prstGeom prst="rect">
                      <a:avLst/>
                    </a:prstGeom>
                  </pic:spPr>
                </pic:pic>
              </a:graphicData>
            </a:graphic>
          </wp:inline>
        </w:drawing>
      </w:r>
    </w:p>
    <w:p w:rsidR="00990F45" w:rsidRPr="00114FF1" w:rsidRDefault="00990F45" w:rsidP="00990F45">
      <w:pPr>
        <w:ind w:firstLineChars="200" w:firstLine="480"/>
        <w:jc w:val="center"/>
      </w:pPr>
      <w:r>
        <w:rPr>
          <w:rFonts w:hint="eastAsia"/>
        </w:rPr>
        <w:t>4</w:t>
      </w:r>
      <w:r>
        <w:t xml:space="preserve">.4 </w:t>
      </w:r>
      <w:r>
        <w:rPr>
          <w:rFonts w:hint="eastAsia"/>
        </w:rPr>
        <w:t>处理后</w:t>
      </w:r>
      <w:r>
        <w:t>ROI</w:t>
      </w:r>
      <w:r>
        <w:t>区域</w:t>
      </w:r>
    </w:p>
    <w:p w:rsidR="00372FD5" w:rsidRDefault="00372FD5" w:rsidP="00372FD5">
      <w:pPr>
        <w:pStyle w:val="3"/>
      </w:pPr>
      <w:bookmarkStart w:id="125" w:name="_Toc490218697"/>
      <w:r>
        <w:rPr>
          <w:rFonts w:hint="eastAsia"/>
        </w:rPr>
        <w:t>边缘提取设计</w:t>
      </w:r>
      <w:bookmarkEnd w:id="125"/>
    </w:p>
    <w:p w:rsidR="00A41665" w:rsidRDefault="00A41665" w:rsidP="00172D49">
      <w:pPr>
        <w:ind w:firstLineChars="200" w:firstLine="480"/>
        <w:rPr>
          <w:ins w:id="126" w:author="wjw" w:date="2017-12-10T15:01:00Z"/>
        </w:rPr>
      </w:pPr>
      <w:r>
        <w:rPr>
          <w:rFonts w:hint="eastAsia"/>
        </w:rPr>
        <w:t>在车道线识别的过程中，我们只对车道的轮廓曲线感兴趣，因此需要将这些感兴趣边缘提取出来。边缘是两个具有不同灰度值的相邻区域间产生的，是灰度值不连续导致的结果，可通过一阶或二阶导数来检测边缘。</w:t>
      </w:r>
      <w:r w:rsidR="00172D49">
        <w:rPr>
          <w:rFonts w:hint="eastAsia"/>
        </w:rPr>
        <w:t>在</w:t>
      </w:r>
      <w:r w:rsidR="00172D49">
        <w:t>边缘提取中，</w:t>
      </w:r>
      <w:r w:rsidR="00172D49">
        <w:rPr>
          <w:rFonts w:hint="eastAsia"/>
        </w:rPr>
        <w:t>用模板与图像中的像素进行卷积近似计算，根据模板的大小、元素的取值不同，可以分为多种边缘检测算子，有</w:t>
      </w:r>
      <w:r w:rsidR="00172D49">
        <w:rPr>
          <w:rFonts w:hint="eastAsia"/>
        </w:rPr>
        <w:t xml:space="preserve"> Roberts</w:t>
      </w:r>
      <w:r w:rsidR="00172D49">
        <w:rPr>
          <w:rFonts w:hint="eastAsia"/>
        </w:rPr>
        <w:t>算子、</w:t>
      </w:r>
      <w:r w:rsidR="00172D49">
        <w:rPr>
          <w:rFonts w:hint="eastAsia"/>
        </w:rPr>
        <w:t xml:space="preserve">Prewitt </w:t>
      </w:r>
      <w:r w:rsidR="00172D49">
        <w:rPr>
          <w:rFonts w:hint="eastAsia"/>
        </w:rPr>
        <w:t>算子、</w:t>
      </w:r>
      <w:r w:rsidR="00172D49">
        <w:rPr>
          <w:rFonts w:hint="eastAsia"/>
        </w:rPr>
        <w:t xml:space="preserve">Sobel </w:t>
      </w:r>
      <w:r w:rsidR="00172D49">
        <w:rPr>
          <w:rFonts w:hint="eastAsia"/>
        </w:rPr>
        <w:t>算子、拉普拉斯算子、</w:t>
      </w:r>
      <w:r w:rsidR="00172D49">
        <w:rPr>
          <w:rFonts w:hint="eastAsia"/>
        </w:rPr>
        <w:t xml:space="preserve">LOG </w:t>
      </w:r>
      <w:r w:rsidR="00172D49">
        <w:rPr>
          <w:rFonts w:hint="eastAsia"/>
        </w:rPr>
        <w:t>算子等。本文</w:t>
      </w:r>
      <w:r w:rsidR="00172D49">
        <w:t>采用的是</w:t>
      </w:r>
      <w:r w:rsidR="00172D49">
        <w:t>Sobel</w:t>
      </w:r>
      <w:r w:rsidR="00172D49">
        <w:t>算子</w:t>
      </w:r>
      <w:r w:rsidR="00172D49">
        <w:rPr>
          <w:rFonts w:hint="eastAsia"/>
        </w:rPr>
        <w:t>，</w:t>
      </w:r>
      <w:r w:rsidR="00172D49" w:rsidRPr="00172D49">
        <w:rPr>
          <w:rFonts w:hint="eastAsia"/>
        </w:rPr>
        <w:t>在技术上它是以离散型的差分算子，用来运算图像亮度函数的梯度的近似值，</w:t>
      </w:r>
      <w:r w:rsidR="00172D49" w:rsidRPr="00172D49">
        <w:rPr>
          <w:rFonts w:hint="eastAsia"/>
        </w:rPr>
        <w:t xml:space="preserve"> Sobel</w:t>
      </w:r>
      <w:r w:rsidR="00172D49" w:rsidRPr="00172D49">
        <w:rPr>
          <w:rFonts w:hint="eastAsia"/>
        </w:rPr>
        <w:t>算子是典型的基于一阶导数的边缘检测算子，由于该算子中引入了类似局部平均的运算，因此对噪声具有平滑作用，能很好的消除噪声的影响。</w:t>
      </w:r>
      <w:r w:rsidR="00172D49" w:rsidRPr="00172D49">
        <w:rPr>
          <w:rFonts w:hint="eastAsia"/>
        </w:rPr>
        <w:t>Sobel</w:t>
      </w:r>
      <w:r w:rsidR="00172D49" w:rsidRPr="00172D49">
        <w:rPr>
          <w:rFonts w:hint="eastAsia"/>
        </w:rPr>
        <w:t>算子对于象素的位置的影响做了加权，与</w:t>
      </w:r>
      <w:r w:rsidR="00172D49" w:rsidRPr="00172D49">
        <w:rPr>
          <w:rFonts w:hint="eastAsia"/>
        </w:rPr>
        <w:t>Prewitt</w:t>
      </w:r>
      <w:r w:rsidR="00172D49" w:rsidRPr="00172D49">
        <w:rPr>
          <w:rFonts w:hint="eastAsia"/>
        </w:rPr>
        <w:t>算子、</w:t>
      </w:r>
      <w:r w:rsidR="00172D49" w:rsidRPr="00172D49">
        <w:rPr>
          <w:rFonts w:hint="eastAsia"/>
        </w:rPr>
        <w:t>Roberts</w:t>
      </w:r>
      <w:r w:rsidR="00172D49" w:rsidRPr="00172D49">
        <w:rPr>
          <w:rFonts w:hint="eastAsia"/>
        </w:rPr>
        <w:t>算子相比因此效果更好。</w:t>
      </w:r>
    </w:p>
    <w:p w:rsidR="00C253A5" w:rsidDel="00C253A5" w:rsidRDefault="00C253A5" w:rsidP="00C253A5">
      <w:pPr>
        <w:ind w:firstLineChars="200" w:firstLine="480"/>
        <w:rPr>
          <w:del w:id="127" w:author="wjw" w:date="2017-12-10T15:01:00Z"/>
        </w:rPr>
      </w:pPr>
      <w:ins w:id="128" w:author="wjw" w:date="2017-12-10T15:01:00Z">
        <w:r>
          <w:rPr>
            <w:rFonts w:hint="eastAsia"/>
          </w:rPr>
          <w:t>在车道线识别的过程中，我们只对车道的轮廓曲线感兴趣，因此需要将这些感兴趣边缘提取出来。边缘是两个具有不同灰度值的相邻区域间产生的，是灰度值不连续导致的结果，可通过一阶或二阶导数来检测边缘。边缘灰度值的变化可用梯度算子来表示，是一阶导数算子。一个连续函数</w:t>
        </w:r>
        <w:r>
          <w:rPr>
            <w:rFonts w:hint="eastAsia"/>
          </w:rPr>
          <w:t xml:space="preserve"> f ( x,  y)</w:t>
        </w:r>
        <w:r>
          <w:rPr>
            <w:rFonts w:hint="eastAsia"/>
          </w:rPr>
          <w:t>在</w:t>
        </w:r>
        <w:r>
          <w:rPr>
            <w:rFonts w:hint="eastAsia"/>
          </w:rPr>
          <w:t>( x,  y )</w:t>
        </w:r>
        <w:r>
          <w:rPr>
            <w:rFonts w:hint="eastAsia"/>
          </w:rPr>
          <w:t>处的梯度</w:t>
        </w:r>
      </w:ins>
      <w:ins w:id="129" w:author="wjw" w:date="2017-12-10T15:02:00Z">
        <w:r>
          <w:rPr>
            <w:rFonts w:hint="eastAsia"/>
          </w:rPr>
          <w:t>如</w:t>
        </w:r>
        <w:r>
          <w:t>公式</w:t>
        </w:r>
        <w:r>
          <w:rPr>
            <w:rFonts w:hint="eastAsia"/>
          </w:rPr>
          <w:t>4</w:t>
        </w:r>
        <w:r>
          <w:t>.1</w:t>
        </w:r>
      </w:ins>
      <w:ins w:id="130" w:author="wjw" w:date="2017-12-10T15:01:00Z">
        <w:r>
          <w:rPr>
            <w:rFonts w:hint="eastAsia"/>
          </w:rPr>
          <w:t>所示，其中</w:t>
        </w:r>
      </w:ins>
      <m:oMath>
        <m:sSub>
          <m:sSubPr>
            <m:ctrlPr>
              <w:ins w:id="131" w:author="wjw" w:date="2017-12-10T15:02:00Z">
                <w:rPr>
                  <w:rFonts w:ascii="Cambria Math" w:hAnsi="Cambria Math"/>
                </w:rPr>
              </w:ins>
            </m:ctrlPr>
          </m:sSubPr>
          <m:e>
            <m:r>
              <w:ins w:id="132" w:author="wjw" w:date="2017-12-10T15:02:00Z">
                <w:rPr>
                  <w:rFonts w:ascii="Cambria Math" w:hAnsi="Cambria Math"/>
                </w:rPr>
                <m:t>G</m:t>
              </w:ins>
            </m:r>
          </m:e>
          <m:sub>
            <m:r>
              <w:ins w:id="133" w:author="wjw" w:date="2017-12-10T15:02:00Z">
                <w:rPr>
                  <w:rFonts w:ascii="Cambria Math" w:hAnsi="Cambria Math"/>
                </w:rPr>
                <m:t>x</m:t>
              </w:ins>
            </m:r>
          </m:sub>
        </m:sSub>
        <m:r>
          <w:ins w:id="134" w:author="wjw" w:date="2017-12-10T15:02:00Z">
            <m:rPr>
              <m:sty m:val="p"/>
            </m:rPr>
            <w:rPr>
              <w:rFonts w:ascii="Cambria Math" w:hAnsi="Cambria Math" w:hint="eastAsia"/>
            </w:rPr>
            <m:t>、</m:t>
          </w:ins>
        </m:r>
        <m:sSub>
          <m:sSubPr>
            <m:ctrlPr>
              <w:ins w:id="135" w:author="wjw" w:date="2017-12-10T15:03:00Z">
                <w:rPr>
                  <w:rFonts w:ascii="Cambria Math" w:hAnsi="Cambria Math"/>
                </w:rPr>
              </w:ins>
            </m:ctrlPr>
          </m:sSubPr>
          <m:e>
            <m:r>
              <w:ins w:id="136" w:author="wjw" w:date="2017-12-10T15:03:00Z">
                <w:rPr>
                  <w:rFonts w:ascii="Cambria Math" w:hAnsi="Cambria Math"/>
                </w:rPr>
                <m:t>G</m:t>
              </w:ins>
            </m:r>
          </m:e>
          <m:sub>
            <m:r>
              <w:ins w:id="137" w:author="wjw" w:date="2017-12-10T15:03:00Z">
                <w:rPr>
                  <w:rFonts w:ascii="Cambria Math" w:hAnsi="Cambria Math"/>
                </w:rPr>
                <m:t>y</m:t>
              </w:ins>
            </m:r>
          </m:sub>
        </m:sSub>
      </m:oMath>
      <w:ins w:id="138" w:author="wjw" w:date="2017-12-10T15:03:00Z">
        <w:r>
          <w:rPr>
            <w:rFonts w:hint="eastAsia"/>
          </w:rPr>
          <w:t>为</w:t>
        </w:r>
        <w:r>
          <w:t>f(x, y)</w:t>
        </w:r>
        <w:r>
          <w:rPr>
            <w:rFonts w:hint="eastAsia"/>
          </w:rPr>
          <w:t>在</w:t>
        </w:r>
        <w:r>
          <w:t>(x, y)</w:t>
        </w:r>
        <w:r>
          <w:rPr>
            <w:rFonts w:hint="eastAsia"/>
          </w:rPr>
          <w:t>处</w:t>
        </w:r>
        <w:r>
          <w:t>的偏导数：</w:t>
        </w:r>
      </w:ins>
    </w:p>
    <w:p w:rsidR="00C253A5" w:rsidRPr="00C253A5" w:rsidRDefault="00C253A5" w:rsidP="00C253A5">
      <w:pPr>
        <w:ind w:firstLineChars="200" w:firstLine="480"/>
        <w:rPr>
          <w:ins w:id="139" w:author="wjw" w:date="2017-12-10T15:06:00Z"/>
        </w:rPr>
      </w:pPr>
      <m:oMathPara>
        <m:oMath>
          <m:r>
            <w:ins w:id="140" w:author="wjw" w:date="2017-12-10T15:04:00Z">
              <m:rPr>
                <m:sty m:val="p"/>
              </m:rPr>
              <w:rPr>
                <w:rFonts w:ascii="Cambria Math" w:hAnsi="Cambria Math"/>
              </w:rPr>
              <m:t>∇f</m:t>
            </w:ins>
          </m:r>
          <m:d>
            <m:dPr>
              <m:ctrlPr>
                <w:ins w:id="141" w:author="wjw" w:date="2017-12-10T15:04:00Z">
                  <w:rPr>
                    <w:rFonts w:ascii="Cambria Math" w:hAnsi="Cambria Math"/>
                  </w:rPr>
                </w:ins>
              </m:ctrlPr>
            </m:dPr>
            <m:e>
              <m:r>
                <w:ins w:id="142" w:author="wjw" w:date="2017-12-10T15:04:00Z">
                  <m:rPr>
                    <m:sty m:val="p"/>
                  </m:rPr>
                  <w:rPr>
                    <w:rFonts w:ascii="Cambria Math" w:hAnsi="Cambria Math"/>
                  </w:rPr>
                  <m:t>x, y</m:t>
                </w:ins>
              </m:r>
            </m:e>
          </m:d>
          <m:r>
            <w:ins w:id="143" w:author="wjw" w:date="2017-12-10T15:04:00Z">
              <w:rPr>
                <w:rFonts w:ascii="Cambria Math" w:hAnsi="Cambria Math"/>
              </w:rPr>
              <m:t>=</m:t>
            </w:ins>
          </m:r>
          <m:sSup>
            <m:sSupPr>
              <m:ctrlPr>
                <w:ins w:id="144" w:author="wjw" w:date="2017-12-10T15:04:00Z">
                  <w:rPr>
                    <w:rFonts w:ascii="Cambria Math" w:hAnsi="Cambria Math"/>
                    <w:i/>
                  </w:rPr>
                </w:ins>
              </m:ctrlPr>
            </m:sSupPr>
            <m:e>
              <m:r>
                <w:ins w:id="145" w:author="wjw" w:date="2017-12-10T15:05:00Z">
                  <w:rPr>
                    <w:rFonts w:ascii="Cambria Math" w:hAnsi="Cambria Math"/>
                  </w:rPr>
                  <m:t>[</m:t>
                </w:ins>
              </m:r>
              <m:sSub>
                <m:sSubPr>
                  <m:ctrlPr>
                    <w:ins w:id="146" w:author="wjw" w:date="2017-12-10T15:05:00Z">
                      <w:rPr>
                        <w:rFonts w:ascii="Cambria Math" w:hAnsi="Cambria Math"/>
                      </w:rPr>
                    </w:ins>
                  </m:ctrlPr>
                </m:sSubPr>
                <m:e>
                  <m:r>
                    <w:ins w:id="147" w:author="wjw" w:date="2017-12-10T15:05:00Z">
                      <w:rPr>
                        <w:rFonts w:ascii="Cambria Math" w:hAnsi="Cambria Math"/>
                      </w:rPr>
                      <m:t>G</m:t>
                    </w:ins>
                  </m:r>
                </m:e>
                <m:sub>
                  <m:r>
                    <w:ins w:id="148" w:author="wjw" w:date="2017-12-10T15:05:00Z">
                      <w:rPr>
                        <w:rFonts w:ascii="Cambria Math" w:hAnsi="Cambria Math"/>
                      </w:rPr>
                      <m:t>x</m:t>
                    </w:ins>
                  </m:r>
                </m:sub>
              </m:sSub>
              <m:r>
                <w:ins w:id="149" w:author="wjw" w:date="2017-12-10T15:05:00Z">
                  <m:rPr>
                    <m:sty m:val="p"/>
                  </m:rPr>
                  <w:rPr>
                    <w:rFonts w:ascii="Cambria Math" w:hAnsi="Cambria Math" w:hint="eastAsia"/>
                  </w:rPr>
                  <m:t>，</m:t>
                </w:ins>
              </m:r>
              <m:sSub>
                <m:sSubPr>
                  <m:ctrlPr>
                    <w:ins w:id="150" w:author="wjw" w:date="2017-12-10T15:05:00Z">
                      <w:rPr>
                        <w:rFonts w:ascii="Cambria Math" w:hAnsi="Cambria Math"/>
                      </w:rPr>
                    </w:ins>
                  </m:ctrlPr>
                </m:sSubPr>
                <m:e>
                  <m:r>
                    <w:ins w:id="151" w:author="wjw" w:date="2017-12-10T15:05:00Z">
                      <w:rPr>
                        <w:rFonts w:ascii="Cambria Math" w:hAnsi="Cambria Math"/>
                      </w:rPr>
                      <m:t>G</m:t>
                    </w:ins>
                  </m:r>
                </m:e>
                <m:sub>
                  <m:r>
                    <w:ins w:id="152" w:author="wjw" w:date="2017-12-10T15:05:00Z">
                      <w:rPr>
                        <w:rFonts w:ascii="Cambria Math" w:hAnsi="Cambria Math"/>
                      </w:rPr>
                      <m:t>y</m:t>
                    </w:ins>
                  </m:r>
                </m:sub>
              </m:sSub>
              <m:r>
                <w:ins w:id="153" w:author="wjw" w:date="2017-12-10T15:05:00Z">
                  <w:rPr>
                    <w:rFonts w:ascii="Cambria Math" w:hAnsi="Cambria Math"/>
                  </w:rPr>
                  <m:t>]</m:t>
                </w:ins>
              </m:r>
            </m:e>
            <m:sup>
              <m:r>
                <w:ins w:id="154" w:author="wjw" w:date="2017-12-10T15:04:00Z">
                  <w:rPr>
                    <w:rFonts w:ascii="Cambria Math" w:hAnsi="Cambria Math"/>
                  </w:rPr>
                  <m:t>T</m:t>
                </w:ins>
              </m:r>
            </m:sup>
          </m:sSup>
          <m:r>
            <w:ins w:id="155" w:author="wjw" w:date="2017-12-10T15:05:00Z">
              <w:rPr>
                <w:rFonts w:ascii="Cambria Math" w:hAnsi="Cambria Math"/>
              </w:rPr>
              <m:t>=</m:t>
            </w:ins>
          </m:r>
          <m:d>
            <m:dPr>
              <m:begChr m:val="["/>
              <m:endChr m:val="]"/>
              <m:ctrlPr>
                <w:ins w:id="156" w:author="wjw" w:date="2017-12-10T15:05:00Z">
                  <w:rPr>
                    <w:rFonts w:ascii="Cambria Math" w:hAnsi="Cambria Math"/>
                  </w:rPr>
                </w:ins>
              </m:ctrlPr>
            </m:dPr>
            <m:e>
              <m:f>
                <m:fPr>
                  <m:ctrlPr>
                    <w:ins w:id="157" w:author="wjw" w:date="2017-12-10T15:05:00Z">
                      <w:rPr>
                        <w:rFonts w:ascii="Cambria Math" w:hAnsi="Cambria Math"/>
                      </w:rPr>
                    </w:ins>
                  </m:ctrlPr>
                </m:fPr>
                <m:num>
                  <m:r>
                    <w:ins w:id="158" w:author="wjw" w:date="2017-12-10T15:05:00Z">
                      <w:rPr>
                        <w:rFonts w:ascii="Cambria Math" w:hAnsi="Cambria Math"/>
                      </w:rPr>
                      <m:t>∂</m:t>
                    </w:ins>
                  </m:r>
                  <m:r>
                    <w:ins w:id="159" w:author="wjw" w:date="2017-12-10T15:06:00Z">
                      <w:rPr>
                        <w:rFonts w:ascii="Cambria Math" w:hAnsi="Cambria Math"/>
                      </w:rPr>
                      <m:t>f</m:t>
                    </w:ins>
                  </m:r>
                </m:num>
                <m:den>
                  <m:r>
                    <w:ins w:id="160" w:author="wjw" w:date="2017-12-10T15:06:00Z">
                      <w:rPr>
                        <w:rFonts w:ascii="Cambria Math" w:hAnsi="Cambria Math"/>
                      </w:rPr>
                      <m:t>∂x</m:t>
                    </w:ins>
                  </m:r>
                </m:den>
              </m:f>
              <m:r>
                <w:ins w:id="161" w:author="wjw" w:date="2017-12-10T15:06:00Z">
                  <m:rPr>
                    <m:sty m:val="p"/>
                  </m:rPr>
                  <w:rPr>
                    <w:rFonts w:ascii="Cambria Math" w:hAnsi="Cambria Math"/>
                  </w:rPr>
                  <m:t xml:space="preserve"> </m:t>
                </w:ins>
              </m:r>
              <m:f>
                <m:fPr>
                  <m:ctrlPr>
                    <w:ins w:id="162" w:author="wjw" w:date="2017-12-10T15:06:00Z">
                      <w:rPr>
                        <w:rFonts w:ascii="Cambria Math" w:hAnsi="Cambria Math"/>
                      </w:rPr>
                    </w:ins>
                  </m:ctrlPr>
                </m:fPr>
                <m:num>
                  <m:r>
                    <w:ins w:id="163" w:author="wjw" w:date="2017-12-10T15:06:00Z">
                      <w:rPr>
                        <w:rFonts w:ascii="Cambria Math" w:hAnsi="Cambria Math"/>
                      </w:rPr>
                      <m:t>∂f</m:t>
                    </w:ins>
                  </m:r>
                </m:num>
                <m:den>
                  <m:r>
                    <w:ins w:id="164" w:author="wjw" w:date="2017-12-10T15:06:00Z">
                      <w:rPr>
                        <w:rFonts w:ascii="Cambria Math" w:hAnsi="Cambria Math"/>
                      </w:rPr>
                      <m:t>∂y</m:t>
                    </w:ins>
                  </m:r>
                </m:den>
              </m:f>
            </m:e>
          </m:d>
          <m:r>
            <w:ins w:id="165" w:author="wjw" w:date="2017-12-10T15:06:00Z">
              <w:rPr>
                <w:rFonts w:ascii="Cambria Math" w:hAnsi="Cambria Math"/>
              </w:rPr>
              <m:t xml:space="preserve">         </m:t>
            </w:ins>
          </m:r>
          <m:r>
            <w:ins w:id="166" w:author="wjw" w:date="2017-12-10T15:08:00Z">
              <w:rPr>
                <w:rFonts w:ascii="Cambria Math" w:hAnsi="Cambria Math"/>
              </w:rPr>
              <m:t>(</m:t>
            </w:ins>
          </m:r>
          <m:r>
            <w:ins w:id="167" w:author="wjw" w:date="2017-12-10T15:06:00Z">
              <w:rPr>
                <w:rFonts w:ascii="Cambria Math" w:hAnsi="Cambria Math"/>
              </w:rPr>
              <m:t>4.1</m:t>
            </w:ins>
          </m:r>
          <m:r>
            <w:ins w:id="168" w:author="wjw" w:date="2017-12-10T15:08:00Z">
              <w:rPr>
                <w:rFonts w:ascii="Cambria Math" w:hAnsi="Cambria Math"/>
              </w:rPr>
              <m:t>)</m:t>
            </w:ins>
          </m:r>
        </m:oMath>
      </m:oMathPara>
    </w:p>
    <w:p w:rsidR="00CA4B50" w:rsidRDefault="00C253A5" w:rsidP="00C253A5">
      <w:pPr>
        <w:ind w:firstLineChars="200" w:firstLine="480"/>
        <w:rPr>
          <w:ins w:id="169" w:author="wjw" w:date="2017-12-10T15:09:00Z"/>
        </w:rPr>
      </w:pPr>
      <w:ins w:id="170" w:author="wjw" w:date="2017-12-10T15:06:00Z">
        <w:r>
          <w:rPr>
            <w:rFonts w:hint="eastAsia"/>
          </w:rPr>
          <w:t>梯度</w:t>
        </w:r>
        <w:r>
          <w:t>的幅值和方向角</w:t>
        </w:r>
      </w:ins>
      <w:ins w:id="171" w:author="wjw" w:date="2017-12-10T15:07:00Z">
        <w:r>
          <w:t>为：</w:t>
        </w:r>
      </w:ins>
    </w:p>
    <w:p w:rsidR="00CA4B50" w:rsidRPr="00CA4B50" w:rsidRDefault="00F939E4" w:rsidP="00C253A5">
      <w:pPr>
        <w:ind w:firstLineChars="200" w:firstLine="480"/>
        <w:rPr>
          <w:ins w:id="172" w:author="wjw" w:date="2017-12-10T15:11:00Z"/>
          <w:rPrChange w:id="173" w:author="wjw" w:date="2017-12-10T15:11:00Z">
            <w:rPr>
              <w:ins w:id="174" w:author="wjw" w:date="2017-12-10T15:11:00Z"/>
              <w:rFonts w:ascii="Cambria Math" w:hAnsi="Cambria Math"/>
              <w:i/>
            </w:rPr>
          </w:rPrChange>
        </w:rPr>
      </w:pPr>
      <m:oMathPara>
        <m:oMath>
          <m:d>
            <m:dPr>
              <m:begChr m:val="{"/>
              <m:endChr m:val=""/>
              <m:ctrlPr>
                <w:ins w:id="175" w:author="wjw" w:date="2017-12-10T15:09:00Z">
                  <w:rPr>
                    <w:rFonts w:ascii="Cambria Math" w:hAnsi="Cambria Math"/>
                  </w:rPr>
                </w:ins>
              </m:ctrlPr>
            </m:dPr>
            <m:e>
              <m:eqArr>
                <m:eqArrPr>
                  <m:ctrlPr>
                    <w:ins w:id="176" w:author="wjw" w:date="2017-12-10T15:09:00Z">
                      <w:rPr>
                        <w:rFonts w:ascii="Cambria Math" w:hAnsi="Cambria Math"/>
                      </w:rPr>
                    </w:ins>
                  </m:ctrlPr>
                </m:eqArrPr>
                <m:e>
                  <m:d>
                    <m:dPr>
                      <m:begChr m:val="|"/>
                      <m:endChr m:val="|"/>
                      <m:ctrlPr>
                        <w:ins w:id="177" w:author="wjw" w:date="2017-12-10T15:09:00Z">
                          <w:rPr>
                            <w:rFonts w:ascii="Cambria Math" w:hAnsi="Cambria Math"/>
                            <w:i/>
                          </w:rPr>
                        </w:ins>
                      </m:ctrlPr>
                    </m:dPr>
                    <m:e>
                      <m:r>
                        <w:ins w:id="178" w:author="wjw" w:date="2017-12-10T15:09:00Z">
                          <m:rPr>
                            <m:sty m:val="p"/>
                          </m:rPr>
                          <w:rPr>
                            <w:rFonts w:ascii="Cambria Math" w:hAnsi="Cambria Math"/>
                          </w:rPr>
                          <m:t>∇f</m:t>
                        </w:ins>
                      </m:r>
                      <m:d>
                        <m:dPr>
                          <m:ctrlPr>
                            <w:ins w:id="179" w:author="wjw" w:date="2017-12-10T15:09:00Z">
                              <w:rPr>
                                <w:rFonts w:ascii="Cambria Math" w:hAnsi="Cambria Math"/>
                              </w:rPr>
                            </w:ins>
                          </m:ctrlPr>
                        </m:dPr>
                        <m:e>
                          <m:r>
                            <w:ins w:id="180" w:author="wjw" w:date="2017-12-10T15:09:00Z">
                              <m:rPr>
                                <m:sty m:val="p"/>
                              </m:rPr>
                              <w:rPr>
                                <w:rFonts w:ascii="Cambria Math" w:hAnsi="Cambria Math"/>
                              </w:rPr>
                              <m:t>x, y</m:t>
                            </w:ins>
                          </m:r>
                        </m:e>
                      </m:d>
                    </m:e>
                  </m:d>
                  <m:r>
                    <w:ins w:id="181" w:author="wjw" w:date="2017-12-10T15:09:00Z">
                      <w:rPr>
                        <w:rFonts w:ascii="Cambria Math" w:hAnsi="Cambria Math"/>
                      </w:rPr>
                      <m:t xml:space="preserve">= </m:t>
                    </w:ins>
                  </m:r>
                  <m:sSup>
                    <m:sSupPr>
                      <m:ctrlPr>
                        <w:ins w:id="182" w:author="wjw" w:date="2017-12-10T15:09:00Z">
                          <w:rPr>
                            <w:rFonts w:ascii="Cambria Math" w:hAnsi="Cambria Math"/>
                            <w:i/>
                          </w:rPr>
                        </w:ins>
                      </m:ctrlPr>
                    </m:sSupPr>
                    <m:e>
                      <m:d>
                        <m:dPr>
                          <m:begChr m:val="["/>
                          <m:endChr m:val="]"/>
                          <m:ctrlPr>
                            <w:ins w:id="183" w:author="wjw" w:date="2017-12-10T15:09:00Z">
                              <w:rPr>
                                <w:rFonts w:ascii="Cambria Math" w:hAnsi="Cambria Math"/>
                                <w:i/>
                              </w:rPr>
                            </w:ins>
                          </m:ctrlPr>
                        </m:dPr>
                        <m:e>
                          <m:sSub>
                            <m:sSubPr>
                              <m:ctrlPr>
                                <w:ins w:id="184" w:author="wjw" w:date="2017-12-10T15:09:00Z">
                                  <w:rPr>
                                    <w:rFonts w:ascii="Cambria Math" w:hAnsi="Cambria Math"/>
                                  </w:rPr>
                                </w:ins>
                              </m:ctrlPr>
                            </m:sSubPr>
                            <m:e>
                              <m:r>
                                <w:ins w:id="185" w:author="wjw" w:date="2017-12-10T15:09:00Z">
                                  <w:rPr>
                                    <w:rFonts w:ascii="Cambria Math" w:hAnsi="Cambria Math"/>
                                  </w:rPr>
                                  <m:t>G</m:t>
                                </w:ins>
                              </m:r>
                            </m:e>
                            <m:sub>
                              <m:r>
                                <w:ins w:id="186" w:author="wjw" w:date="2017-12-10T15:09:00Z">
                                  <w:rPr>
                                    <w:rFonts w:ascii="Cambria Math" w:hAnsi="Cambria Math"/>
                                  </w:rPr>
                                  <m:t>x</m:t>
                                </w:ins>
                              </m:r>
                            </m:sub>
                          </m:sSub>
                          <m:r>
                            <w:ins w:id="187" w:author="wjw" w:date="2017-12-10T15:09:00Z">
                              <m:rPr>
                                <m:sty m:val="p"/>
                              </m:rPr>
                              <w:rPr>
                                <w:rFonts w:ascii="Cambria Math" w:hAnsi="Cambria Math" w:hint="eastAsia"/>
                              </w:rPr>
                              <m:t>，</m:t>
                            </w:ins>
                          </m:r>
                          <m:sSub>
                            <m:sSubPr>
                              <m:ctrlPr>
                                <w:ins w:id="188" w:author="wjw" w:date="2017-12-10T15:09:00Z">
                                  <w:rPr>
                                    <w:rFonts w:ascii="Cambria Math" w:hAnsi="Cambria Math"/>
                                  </w:rPr>
                                </w:ins>
                              </m:ctrlPr>
                            </m:sSubPr>
                            <m:e>
                              <m:r>
                                <w:ins w:id="189" w:author="wjw" w:date="2017-12-10T15:09:00Z">
                                  <w:rPr>
                                    <w:rFonts w:ascii="Cambria Math" w:hAnsi="Cambria Math"/>
                                  </w:rPr>
                                  <m:t>G</m:t>
                                </w:ins>
                              </m:r>
                            </m:e>
                            <m:sub>
                              <m:r>
                                <w:ins w:id="190" w:author="wjw" w:date="2017-12-10T15:09:00Z">
                                  <w:rPr>
                                    <w:rFonts w:ascii="Cambria Math" w:hAnsi="Cambria Math"/>
                                  </w:rPr>
                                  <m:t>y</m:t>
                                </w:ins>
                              </m:r>
                            </m:sub>
                          </m:sSub>
                        </m:e>
                      </m:d>
                    </m:e>
                    <m:sup>
                      <m:f>
                        <m:fPr>
                          <m:ctrlPr>
                            <w:ins w:id="191" w:author="wjw" w:date="2017-12-10T15:09:00Z">
                              <w:rPr>
                                <w:rFonts w:ascii="Cambria Math" w:hAnsi="Cambria Math"/>
                                <w:i/>
                              </w:rPr>
                            </w:ins>
                          </m:ctrlPr>
                        </m:fPr>
                        <m:num>
                          <m:r>
                            <w:ins w:id="192" w:author="wjw" w:date="2017-12-10T15:09:00Z">
                              <w:rPr>
                                <w:rFonts w:ascii="Cambria Math" w:hAnsi="Cambria Math"/>
                              </w:rPr>
                              <m:t>1</m:t>
                            </w:ins>
                          </m:r>
                        </m:num>
                        <m:den>
                          <m:r>
                            <w:ins w:id="193" w:author="wjw" w:date="2017-12-10T15:09:00Z">
                              <w:rPr>
                                <w:rFonts w:ascii="Cambria Math" w:hAnsi="Cambria Math"/>
                              </w:rPr>
                              <m:t>2</m:t>
                            </w:ins>
                          </m:r>
                        </m:den>
                      </m:f>
                    </m:sup>
                  </m:sSup>
                  <m:r>
                    <w:ins w:id="194" w:author="wjw" w:date="2017-12-10T15:09:00Z">
                      <w:rPr>
                        <w:rFonts w:ascii="Cambria Math" w:hAnsi="Cambria Math"/>
                      </w:rPr>
                      <m:t xml:space="preserve"> </m:t>
                    </w:ins>
                  </m:r>
                </m:e>
                <m:e>
                  <m:r>
                    <w:ins w:id="195" w:author="wjw" w:date="2017-12-10T15:10:00Z">
                      <w:rPr>
                        <w:rFonts w:ascii="Cambria Math" w:hAnsi="Cambria Math"/>
                      </w:rPr>
                      <m:t>φ</m:t>
                    </w:ins>
                  </m:r>
                  <m:d>
                    <m:dPr>
                      <m:ctrlPr>
                        <w:ins w:id="196" w:author="wjw" w:date="2017-12-10T15:10:00Z">
                          <w:rPr>
                            <w:rFonts w:ascii="Cambria Math" w:hAnsi="Cambria Math"/>
                            <w:i/>
                          </w:rPr>
                        </w:ins>
                      </m:ctrlPr>
                    </m:dPr>
                    <m:e>
                      <m:r>
                        <w:ins w:id="197" w:author="wjw" w:date="2017-12-10T15:10:00Z">
                          <w:rPr>
                            <w:rFonts w:ascii="Cambria Math" w:hAnsi="Cambria Math"/>
                          </w:rPr>
                          <m:t>x, y</m:t>
                        </w:ins>
                      </m:r>
                    </m:e>
                  </m:d>
                  <m:r>
                    <w:ins w:id="198" w:author="wjw" w:date="2017-12-10T15:10:00Z">
                      <w:rPr>
                        <w:rFonts w:ascii="Cambria Math" w:hAnsi="Cambria Math"/>
                      </w:rPr>
                      <m:t>=</m:t>
                    </w:ins>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ins w:id="199" w:author="wjw" w:date="2017-12-10T15:10:00Z">
                              <w:rPr>
                                <w:rFonts w:ascii="Cambria Math" w:hAnsi="Cambria Math"/>
                                <w:i/>
                              </w:rPr>
                            </w:ins>
                          </m:ctrlPr>
                        </m:dPr>
                        <m:e>
                          <m:sSub>
                            <m:sSubPr>
                              <m:ctrlPr>
                                <w:ins w:id="200" w:author="wjw" w:date="2017-12-10T15:10:00Z">
                                  <w:rPr>
                                    <w:rFonts w:ascii="Cambria Math" w:hAnsi="Cambria Math"/>
                                  </w:rPr>
                                </w:ins>
                              </m:ctrlPr>
                            </m:sSubPr>
                            <m:e>
                              <m:r>
                                <w:ins w:id="201" w:author="wjw" w:date="2017-12-10T15:10:00Z">
                                  <w:rPr>
                                    <w:rFonts w:ascii="Cambria Math" w:hAnsi="Cambria Math"/>
                                  </w:rPr>
                                  <m:t>G</m:t>
                                </w:ins>
                              </m:r>
                            </m:e>
                            <m:sub>
                              <m:r>
                                <w:ins w:id="202" w:author="wjw" w:date="2017-12-10T15:10:00Z">
                                  <w:rPr>
                                    <w:rFonts w:ascii="Cambria Math" w:hAnsi="Cambria Math"/>
                                  </w:rPr>
                                  <m:t>x</m:t>
                                </w:ins>
                              </m:r>
                            </m:sub>
                          </m:sSub>
                          <m:sSub>
                            <m:sSubPr>
                              <m:ctrlPr>
                                <w:ins w:id="203" w:author="wjw" w:date="2017-12-10T15:10:00Z">
                                  <w:rPr>
                                    <w:rFonts w:ascii="Cambria Math" w:hAnsi="Cambria Math"/>
                                  </w:rPr>
                                </w:ins>
                              </m:ctrlPr>
                            </m:sSubPr>
                            <m:e>
                              <m:f>
                                <m:fPr>
                                  <m:ctrlPr>
                                    <w:ins w:id="204" w:author="wjw" w:date="2017-12-10T15:10:00Z">
                                      <w:rPr>
                                        <w:rFonts w:ascii="Cambria Math" w:hAnsi="Cambria Math"/>
                                        <w:i/>
                                      </w:rPr>
                                    </w:ins>
                                  </m:ctrlPr>
                                </m:fPr>
                                <m:num/>
                                <m:den>
                                  <m:r>
                                    <w:ins w:id="205" w:author="wjw" w:date="2017-12-10T15:10:00Z">
                                      <w:rPr>
                                        <w:rFonts w:ascii="Cambria Math" w:hAnsi="Cambria Math"/>
                                      </w:rPr>
                                      <m:t>G</m:t>
                                    </w:ins>
                                  </m:r>
                                </m:den>
                              </m:f>
                            </m:e>
                            <m:sub>
                              <m:r>
                                <w:ins w:id="206" w:author="wjw" w:date="2017-12-10T15:10:00Z">
                                  <w:rPr>
                                    <w:rFonts w:ascii="Cambria Math" w:hAnsi="Cambria Math"/>
                                  </w:rPr>
                                  <m:t>y</m:t>
                                </w:ins>
                              </m:r>
                            </m:sub>
                          </m:sSub>
                        </m:e>
                      </m:d>
                    </m:e>
                  </m:func>
                </m:e>
              </m:eqArr>
            </m:e>
          </m:d>
          <m:r>
            <w:ins w:id="207" w:author="wjw" w:date="2017-12-10T15:11:00Z">
              <w:rPr>
                <w:rFonts w:ascii="Cambria Math" w:hAnsi="Cambria Math"/>
              </w:rPr>
              <m:t xml:space="preserve">                 </m:t>
            </w:ins>
          </m:r>
          <m:d>
            <m:dPr>
              <m:ctrlPr>
                <w:ins w:id="208" w:author="wjw" w:date="2017-12-10T15:11:00Z">
                  <w:rPr>
                    <w:rFonts w:ascii="Cambria Math" w:hAnsi="Cambria Math"/>
                    <w:i/>
                  </w:rPr>
                </w:ins>
              </m:ctrlPr>
            </m:dPr>
            <m:e>
              <m:r>
                <w:ins w:id="209" w:author="wjw" w:date="2017-12-10T15:11:00Z">
                  <w:rPr>
                    <w:rFonts w:ascii="Cambria Math" w:hAnsi="Cambria Math"/>
                  </w:rPr>
                  <m:t>4.2</m:t>
                </w:ins>
              </m:r>
            </m:e>
          </m:d>
        </m:oMath>
      </m:oMathPara>
    </w:p>
    <w:p w:rsidR="00CA4B50" w:rsidRPr="00CA4B50" w:rsidRDefault="00CA4B50" w:rsidP="00C253A5">
      <w:pPr>
        <w:ind w:firstLineChars="200" w:firstLine="480"/>
        <w:rPr>
          <w:ins w:id="210" w:author="wjw" w:date="2017-12-10T15:08:00Z"/>
        </w:rPr>
      </w:pPr>
      <w:ins w:id="211" w:author="wjw" w:date="2017-12-10T15:11:00Z">
        <w:r w:rsidRPr="00CA4B50">
          <w:rPr>
            <w:rFonts w:hint="eastAsia"/>
          </w:rPr>
          <w:t>对于数字图像而言，微分可用差分的形式来替换，式中</w:t>
        </w:r>
        <w:r w:rsidRPr="00CA4B50">
          <w:rPr>
            <w:rFonts w:hint="eastAsia"/>
          </w:rPr>
          <w:t xml:space="preserve"> f ( x,  y )</w:t>
        </w:r>
        <w:r w:rsidRPr="00CA4B50">
          <w:rPr>
            <w:rFonts w:hint="eastAsia"/>
          </w:rPr>
          <w:t>为图像灰度值：</w:t>
        </w:r>
      </w:ins>
    </w:p>
    <w:p w:rsidR="00C253A5" w:rsidRPr="00CA4B50" w:rsidRDefault="00F939E4" w:rsidP="00C253A5">
      <w:pPr>
        <w:ind w:firstLineChars="200" w:firstLine="480"/>
        <w:rPr>
          <w:ins w:id="212" w:author="wjw" w:date="2017-12-10T15:11:00Z"/>
          <w:rPrChange w:id="213" w:author="wjw" w:date="2017-12-10T15:11:00Z">
            <w:rPr>
              <w:ins w:id="214" w:author="wjw" w:date="2017-12-10T15:11:00Z"/>
              <w:rFonts w:ascii="Cambria Math" w:hAnsi="Cambria Math"/>
              <w:i/>
            </w:rPr>
          </w:rPrChange>
        </w:rPr>
      </w:pPr>
      <m:oMathPara>
        <m:oMath>
          <m:d>
            <m:dPr>
              <m:begChr m:val="{"/>
              <m:endChr m:val=""/>
              <m:ctrlPr>
                <w:ins w:id="215" w:author="wjw" w:date="2017-12-10T15:07:00Z">
                  <w:rPr>
                    <w:rFonts w:ascii="Cambria Math" w:hAnsi="Cambria Math"/>
                  </w:rPr>
                </w:ins>
              </m:ctrlPr>
            </m:dPr>
            <m:e>
              <m:eqArr>
                <m:eqArrPr>
                  <m:ctrlPr>
                    <w:ins w:id="216" w:author="wjw" w:date="2017-12-10T15:07:00Z">
                      <w:rPr>
                        <w:rFonts w:ascii="Cambria Math" w:hAnsi="Cambria Math"/>
                      </w:rPr>
                    </w:ins>
                  </m:ctrlPr>
                </m:eqArrPr>
                <m:e>
                  <m:f>
                    <m:fPr>
                      <m:ctrlPr>
                        <w:ins w:id="217" w:author="wjw" w:date="2017-12-10T15:07:00Z">
                          <w:rPr>
                            <w:rFonts w:ascii="Cambria Math" w:hAnsi="Cambria Math"/>
                          </w:rPr>
                        </w:ins>
                      </m:ctrlPr>
                    </m:fPr>
                    <m:num>
                      <m:r>
                        <w:ins w:id="218" w:author="wjw" w:date="2017-12-10T15:07:00Z">
                          <w:rPr>
                            <w:rFonts w:ascii="Cambria Math" w:hAnsi="Cambria Math"/>
                          </w:rPr>
                          <m:t>∂f</m:t>
                        </w:ins>
                      </m:r>
                    </m:num>
                    <m:den>
                      <m:r>
                        <w:ins w:id="219" w:author="wjw" w:date="2017-12-10T15:07:00Z">
                          <w:rPr>
                            <w:rFonts w:ascii="Cambria Math" w:hAnsi="Cambria Math"/>
                          </w:rPr>
                          <m:t>∂x</m:t>
                        </w:ins>
                      </m:r>
                    </m:den>
                  </m:f>
                  <m:r>
                    <w:ins w:id="220" w:author="wjw" w:date="2017-12-10T15:07:00Z">
                      <w:rPr>
                        <w:rFonts w:ascii="Cambria Math" w:hAnsi="Cambria Math"/>
                      </w:rPr>
                      <m:t>=f</m:t>
                    </w:ins>
                  </m:r>
                  <m:d>
                    <m:dPr>
                      <m:ctrlPr>
                        <w:ins w:id="221" w:author="wjw" w:date="2017-12-10T15:07:00Z">
                          <w:rPr>
                            <w:rFonts w:ascii="Cambria Math" w:hAnsi="Cambria Math"/>
                            <w:i/>
                          </w:rPr>
                        </w:ins>
                      </m:ctrlPr>
                    </m:dPr>
                    <m:e>
                      <m:r>
                        <w:ins w:id="222" w:author="wjw" w:date="2017-12-10T15:07:00Z">
                          <w:rPr>
                            <w:rFonts w:ascii="Cambria Math" w:hAnsi="Cambria Math"/>
                          </w:rPr>
                          <m:t>x+1, y</m:t>
                        </w:ins>
                      </m:r>
                    </m:e>
                  </m:d>
                  <m:r>
                    <w:ins w:id="223" w:author="wjw" w:date="2017-12-10T15:07:00Z">
                      <w:rPr>
                        <w:rFonts w:ascii="Cambria Math" w:hAnsi="Cambria Math"/>
                      </w:rPr>
                      <m:t>-f</m:t>
                    </w:ins>
                  </m:r>
                  <m:d>
                    <m:dPr>
                      <m:ctrlPr>
                        <w:ins w:id="224" w:author="wjw" w:date="2017-12-10T15:07:00Z">
                          <w:rPr>
                            <w:rFonts w:ascii="Cambria Math" w:hAnsi="Cambria Math"/>
                            <w:i/>
                          </w:rPr>
                        </w:ins>
                      </m:ctrlPr>
                    </m:dPr>
                    <m:e>
                      <m:r>
                        <w:ins w:id="225" w:author="wjw" w:date="2017-12-10T15:07:00Z">
                          <w:rPr>
                            <w:rFonts w:ascii="Cambria Math" w:hAnsi="Cambria Math"/>
                          </w:rPr>
                          <m:t>x, y</m:t>
                        </w:ins>
                      </m:r>
                    </m:e>
                  </m:d>
                </m:e>
                <m:e>
                  <m:f>
                    <m:fPr>
                      <m:ctrlPr>
                        <w:ins w:id="226" w:author="wjw" w:date="2017-12-10T15:07:00Z">
                          <w:rPr>
                            <w:rFonts w:ascii="Cambria Math" w:hAnsi="Cambria Math"/>
                          </w:rPr>
                        </w:ins>
                      </m:ctrlPr>
                    </m:fPr>
                    <m:num>
                      <m:r>
                        <w:ins w:id="227" w:author="wjw" w:date="2017-12-10T15:07:00Z">
                          <w:rPr>
                            <w:rFonts w:ascii="Cambria Math" w:hAnsi="Cambria Math"/>
                          </w:rPr>
                          <m:t>∂f</m:t>
                        </w:ins>
                      </m:r>
                    </m:num>
                    <m:den>
                      <m:r>
                        <w:ins w:id="228" w:author="wjw" w:date="2017-12-10T15:07:00Z">
                          <w:rPr>
                            <w:rFonts w:ascii="Cambria Math" w:hAnsi="Cambria Math"/>
                          </w:rPr>
                          <m:t>∂y</m:t>
                        </w:ins>
                      </m:r>
                    </m:den>
                  </m:f>
                  <m:r>
                    <w:ins w:id="229" w:author="wjw" w:date="2017-12-10T15:07:00Z">
                      <w:rPr>
                        <w:rFonts w:ascii="Cambria Math" w:hAnsi="Cambria Math"/>
                      </w:rPr>
                      <m:t>=f</m:t>
                    </w:ins>
                  </m:r>
                  <m:d>
                    <m:dPr>
                      <m:ctrlPr>
                        <w:ins w:id="230" w:author="wjw" w:date="2017-12-10T15:08:00Z">
                          <w:rPr>
                            <w:rFonts w:ascii="Cambria Math" w:hAnsi="Cambria Math"/>
                            <w:i/>
                          </w:rPr>
                        </w:ins>
                      </m:ctrlPr>
                    </m:dPr>
                    <m:e>
                      <m:r>
                        <w:ins w:id="231" w:author="wjw" w:date="2017-12-10T15:08:00Z">
                          <w:rPr>
                            <w:rFonts w:ascii="Cambria Math" w:hAnsi="Cambria Math"/>
                          </w:rPr>
                          <m:t>x, y+1</m:t>
                        </w:ins>
                      </m:r>
                    </m:e>
                  </m:d>
                  <m:r>
                    <w:ins w:id="232" w:author="wjw" w:date="2017-12-10T15:08:00Z">
                      <w:rPr>
                        <w:rFonts w:ascii="Cambria Math" w:hAnsi="Cambria Math"/>
                      </w:rPr>
                      <m:t>-f</m:t>
                    </w:ins>
                  </m:r>
                  <m:d>
                    <m:dPr>
                      <m:ctrlPr>
                        <w:ins w:id="233" w:author="wjw" w:date="2017-12-10T15:08:00Z">
                          <w:rPr>
                            <w:rFonts w:ascii="Cambria Math" w:hAnsi="Cambria Math"/>
                            <w:i/>
                          </w:rPr>
                        </w:ins>
                      </m:ctrlPr>
                    </m:dPr>
                    <m:e>
                      <m:r>
                        <w:ins w:id="234" w:author="wjw" w:date="2017-12-10T15:08:00Z">
                          <w:rPr>
                            <w:rFonts w:ascii="Cambria Math" w:hAnsi="Cambria Math"/>
                          </w:rPr>
                          <m:t>x, y</m:t>
                        </w:ins>
                      </m:r>
                    </m:e>
                  </m:d>
                </m:e>
              </m:eqArr>
              <m:r>
                <w:ins w:id="235" w:author="wjw" w:date="2017-12-10T15:08:00Z">
                  <w:rPr>
                    <w:rFonts w:ascii="Cambria Math" w:hAnsi="Cambria Math"/>
                  </w:rPr>
                  <m:t xml:space="preserve">                   </m:t>
                </w:ins>
              </m:r>
              <m:d>
                <m:dPr>
                  <m:ctrlPr>
                    <w:ins w:id="236" w:author="wjw" w:date="2017-12-10T15:08:00Z">
                      <w:rPr>
                        <w:rFonts w:ascii="Cambria Math" w:hAnsi="Cambria Math"/>
                        <w:i/>
                      </w:rPr>
                    </w:ins>
                  </m:ctrlPr>
                </m:dPr>
                <m:e>
                  <m:r>
                    <w:ins w:id="237" w:author="wjw" w:date="2017-12-10T15:08:00Z">
                      <w:rPr>
                        <w:rFonts w:ascii="Cambria Math" w:hAnsi="Cambria Math"/>
                      </w:rPr>
                      <m:t>4.3</m:t>
                    </w:ins>
                  </m:r>
                </m:e>
              </m:d>
            </m:e>
          </m:d>
        </m:oMath>
      </m:oMathPara>
    </w:p>
    <w:p w:rsidR="00CA4B50" w:rsidRDefault="00CA4B50" w:rsidP="00CA4B50">
      <w:pPr>
        <w:ind w:firstLineChars="200" w:firstLine="480"/>
        <w:rPr>
          <w:ins w:id="238" w:author="wjw" w:date="2017-12-10T15:17:00Z"/>
        </w:rPr>
      </w:pPr>
      <w:ins w:id="239" w:author="wjw" w:date="2017-12-10T15:12:00Z">
        <w:r>
          <w:rPr>
            <w:rFonts w:hint="eastAsia"/>
          </w:rPr>
          <w:lastRenderedPageBreak/>
          <w:t>最后</w:t>
        </w:r>
      </w:ins>
      <w:ins w:id="240" w:author="wjw" w:date="2017-12-10T15:11:00Z">
        <w:r>
          <w:rPr>
            <w:rFonts w:hint="eastAsia"/>
          </w:rPr>
          <w:t>，对</w:t>
        </w:r>
      </w:ins>
      <m:oMath>
        <m:sSub>
          <m:sSubPr>
            <m:ctrlPr>
              <w:ins w:id="241" w:author="wjw" w:date="2017-12-10T15:12:00Z">
                <w:rPr>
                  <w:rFonts w:ascii="Cambria Math" w:hAnsi="Cambria Math"/>
                </w:rPr>
              </w:ins>
            </m:ctrlPr>
          </m:sSubPr>
          <m:e>
            <m:r>
              <w:ins w:id="242" w:author="wjw" w:date="2017-12-10T15:12:00Z">
                <w:rPr>
                  <w:rFonts w:ascii="Cambria Math" w:hAnsi="Cambria Math"/>
                </w:rPr>
                <m:t>G</m:t>
              </w:ins>
            </m:r>
          </m:e>
          <m:sub>
            <m:r>
              <w:ins w:id="243" w:author="wjw" w:date="2017-12-10T15:12:00Z">
                <w:rPr>
                  <w:rFonts w:ascii="Cambria Math" w:hAnsi="Cambria Math"/>
                </w:rPr>
                <m:t>x</m:t>
              </w:ins>
            </m:r>
          </m:sub>
        </m:sSub>
        <m:r>
          <w:ins w:id="244" w:author="wjw" w:date="2017-12-10T15:12:00Z">
            <m:rPr>
              <m:sty m:val="p"/>
            </m:rPr>
            <w:rPr>
              <w:rFonts w:ascii="Cambria Math" w:hAnsi="Cambria Math" w:hint="eastAsia"/>
            </w:rPr>
            <m:t>，</m:t>
          </w:ins>
        </m:r>
        <m:sSub>
          <m:sSubPr>
            <m:ctrlPr>
              <w:ins w:id="245" w:author="wjw" w:date="2017-12-10T15:12:00Z">
                <w:rPr>
                  <w:rFonts w:ascii="Cambria Math" w:hAnsi="Cambria Math"/>
                </w:rPr>
              </w:ins>
            </m:ctrlPr>
          </m:sSubPr>
          <m:e>
            <m:r>
              <w:ins w:id="246" w:author="wjw" w:date="2017-12-10T15:12:00Z">
                <w:rPr>
                  <w:rFonts w:ascii="Cambria Math" w:hAnsi="Cambria Math"/>
                </w:rPr>
                <m:t>G</m:t>
              </w:ins>
            </m:r>
          </m:e>
          <m:sub>
            <m:r>
              <w:ins w:id="247" w:author="wjw" w:date="2017-12-10T15:12:00Z">
                <w:rPr>
                  <w:rFonts w:ascii="Cambria Math" w:hAnsi="Cambria Math"/>
                </w:rPr>
                <m:t>y</m:t>
              </w:ins>
            </m:r>
          </m:sub>
        </m:sSub>
      </m:oMath>
      <w:ins w:id="248" w:author="wjw" w:date="2017-12-10T15:11:00Z">
        <w:r>
          <w:rPr>
            <w:rFonts w:hint="eastAsia"/>
          </w:rPr>
          <w:t>分别建立一个模板，用模板与图像中的像素进行卷积近似计算，根据模板的大小、元素的取值不同，可以分为多种边缘检测算子，有</w:t>
        </w:r>
        <w:r>
          <w:rPr>
            <w:rFonts w:hint="eastAsia"/>
          </w:rPr>
          <w:t xml:space="preserve"> Roberts</w:t>
        </w:r>
        <w:r>
          <w:rPr>
            <w:rFonts w:hint="eastAsia"/>
          </w:rPr>
          <w:t>算子、</w:t>
        </w:r>
        <w:r>
          <w:rPr>
            <w:rFonts w:hint="eastAsia"/>
          </w:rPr>
          <w:t xml:space="preserve">Prewitt </w:t>
        </w:r>
        <w:r>
          <w:rPr>
            <w:rFonts w:hint="eastAsia"/>
          </w:rPr>
          <w:t>算子、</w:t>
        </w:r>
        <w:r>
          <w:rPr>
            <w:rFonts w:hint="eastAsia"/>
          </w:rPr>
          <w:t xml:space="preserve">Sobel </w:t>
        </w:r>
        <w:r>
          <w:rPr>
            <w:rFonts w:hint="eastAsia"/>
          </w:rPr>
          <w:t>算子、拉普拉斯算子、</w:t>
        </w:r>
        <w:r>
          <w:rPr>
            <w:rFonts w:hint="eastAsia"/>
          </w:rPr>
          <w:t xml:space="preserve">LOG </w:t>
        </w:r>
        <w:r>
          <w:rPr>
            <w:rFonts w:hint="eastAsia"/>
          </w:rPr>
          <w:t>算子等</w:t>
        </w:r>
      </w:ins>
      <w:ins w:id="249" w:author="wjw" w:date="2017-12-10T15:12:00Z">
        <w:r>
          <w:rPr>
            <w:rFonts w:hint="eastAsia"/>
          </w:rPr>
          <w:t>，</w:t>
        </w:r>
        <w:r>
          <w:t>本文选择</w:t>
        </w:r>
        <w:r>
          <w:rPr>
            <w:rFonts w:hint="eastAsia"/>
          </w:rPr>
          <w:t>的</w:t>
        </w:r>
        <w:r>
          <w:t>是</w:t>
        </w:r>
        <w:r>
          <w:t>Sobel</w:t>
        </w:r>
      </w:ins>
      <w:ins w:id="250" w:author="wjw" w:date="2017-12-10T15:13:00Z">
        <w:r>
          <w:t>算子。</w:t>
        </w:r>
      </w:ins>
      <w:ins w:id="251" w:author="wjw" w:date="2017-12-10T15:14:00Z">
        <w:r>
          <w:rPr>
            <w:rFonts w:hint="eastAsia"/>
          </w:rPr>
          <w:t>如图</w:t>
        </w:r>
        <w:r>
          <w:rPr>
            <w:rFonts w:hint="eastAsia"/>
          </w:rPr>
          <w:t>4</w:t>
        </w:r>
        <w:r>
          <w:t>.5</w:t>
        </w:r>
        <w:r>
          <w:rPr>
            <w:rFonts w:hint="eastAsia"/>
          </w:rPr>
          <w:t>所示</w:t>
        </w:r>
        <w:r>
          <w:t>，分别为</w:t>
        </w:r>
        <w:r>
          <w:t>roberts</w:t>
        </w:r>
        <w:r>
          <w:t>算子，</w:t>
        </w:r>
        <w:r>
          <w:t>sobel</w:t>
        </w:r>
        <w:r>
          <w:t>算子，</w:t>
        </w:r>
        <w:r>
          <w:t>log</w:t>
        </w:r>
        <w:r>
          <w:t>算子的比较</w:t>
        </w:r>
        <w:r>
          <w:rPr>
            <w:rFonts w:hint="eastAsia"/>
          </w:rPr>
          <w:t>图</w:t>
        </w:r>
        <w:r>
          <w:t>，表</w:t>
        </w:r>
      </w:ins>
      <w:ins w:id="252" w:author="wjw" w:date="2017-12-10T15:15:00Z">
        <w:r>
          <w:rPr>
            <w:rFonts w:hint="eastAsia"/>
          </w:rPr>
          <w:t>4</w:t>
        </w:r>
        <w:r>
          <w:t xml:space="preserve">.1 </w:t>
        </w:r>
        <w:r>
          <w:rPr>
            <w:rFonts w:hint="eastAsia"/>
          </w:rPr>
          <w:t>为边缘</w:t>
        </w:r>
        <w:r>
          <w:t>家呢花费的时间</w:t>
        </w:r>
      </w:ins>
      <w:ins w:id="253" w:author="wjw" w:date="2017-12-10T15:16:00Z">
        <w:r>
          <w:rPr>
            <w:rFonts w:hint="eastAsia"/>
          </w:rPr>
          <w:t>统计</w:t>
        </w:r>
        <w:r>
          <w:t>。</w:t>
        </w:r>
      </w:ins>
    </w:p>
    <w:p w:rsidR="00CA4B50" w:rsidRDefault="00CA4B50" w:rsidP="00CA4B50">
      <w:pPr>
        <w:ind w:firstLineChars="200" w:firstLine="480"/>
        <w:rPr>
          <w:ins w:id="254" w:author="wjw" w:date="2017-12-10T15:16:00Z"/>
        </w:rPr>
      </w:pPr>
    </w:p>
    <w:p w:rsidR="00CA4B50" w:rsidRDefault="00CA4B50" w:rsidP="00CA4B50">
      <w:pPr>
        <w:ind w:firstLineChars="200" w:firstLine="480"/>
        <w:rPr>
          <w:ins w:id="255" w:author="wjw" w:date="2017-12-10T15:17:00Z"/>
        </w:rPr>
      </w:pPr>
      <w:ins w:id="256" w:author="wjw" w:date="2017-12-10T15:16:00Z">
        <w:r>
          <w:rPr>
            <w:rFonts w:hint="eastAsia"/>
          </w:rPr>
          <w:t>图</w:t>
        </w:r>
        <w:r>
          <w:rPr>
            <w:rFonts w:hint="eastAsia"/>
          </w:rPr>
          <w:t>4</w:t>
        </w:r>
        <w:r>
          <w:t xml:space="preserve">.5 </w:t>
        </w:r>
        <w:r>
          <w:rPr>
            <w:rFonts w:hint="eastAsia"/>
          </w:rPr>
          <w:t>多种</w:t>
        </w:r>
        <w:r>
          <w:t>算计边缘检测</w:t>
        </w:r>
      </w:ins>
    </w:p>
    <w:p w:rsidR="00CA4B50" w:rsidRDefault="00CA4B50" w:rsidP="00CA4B50">
      <w:pPr>
        <w:ind w:firstLineChars="200" w:firstLine="480"/>
        <w:rPr>
          <w:ins w:id="257" w:author="wjw" w:date="2017-12-10T15:16:00Z"/>
        </w:rPr>
      </w:pPr>
    </w:p>
    <w:tbl>
      <w:tblPr>
        <w:tblStyle w:val="aff0"/>
        <w:tblW w:w="0" w:type="auto"/>
        <w:tblLook w:val="04A0" w:firstRow="1" w:lastRow="0" w:firstColumn="1" w:lastColumn="0" w:noHBand="0" w:noVBand="1"/>
      </w:tblPr>
      <w:tblGrid>
        <w:gridCol w:w="1704"/>
        <w:gridCol w:w="1704"/>
        <w:gridCol w:w="1704"/>
        <w:gridCol w:w="1705"/>
        <w:gridCol w:w="1705"/>
      </w:tblGrid>
      <w:tr w:rsidR="00CA4B50" w:rsidTr="00CA4B50">
        <w:trPr>
          <w:ins w:id="258" w:author="wjw" w:date="2017-12-10T15:16:00Z"/>
        </w:trPr>
        <w:tc>
          <w:tcPr>
            <w:tcW w:w="1704" w:type="dxa"/>
          </w:tcPr>
          <w:p w:rsidR="00CA4B50" w:rsidRDefault="00CA4B50" w:rsidP="00CA4B50">
            <w:pPr>
              <w:rPr>
                <w:ins w:id="259" w:author="wjw" w:date="2017-12-10T15:16:00Z"/>
              </w:rPr>
            </w:pPr>
            <w:ins w:id="260" w:author="wjw" w:date="2017-12-10T15:16:00Z">
              <w:r>
                <w:rPr>
                  <w:rFonts w:hint="eastAsia"/>
                </w:rPr>
                <w:t>算子</w:t>
              </w:r>
            </w:ins>
          </w:p>
        </w:tc>
        <w:tc>
          <w:tcPr>
            <w:tcW w:w="1704" w:type="dxa"/>
          </w:tcPr>
          <w:p w:rsidR="00CA4B50" w:rsidRDefault="00CA4B50" w:rsidP="00CA4B50">
            <w:pPr>
              <w:rPr>
                <w:ins w:id="261" w:author="wjw" w:date="2017-12-10T15:16:00Z"/>
              </w:rPr>
            </w:pPr>
            <w:ins w:id="262" w:author="wjw" w:date="2017-12-10T15:17:00Z">
              <w:r>
                <w:rPr>
                  <w:rFonts w:hint="eastAsia"/>
                </w:rPr>
                <w:t>Roberts</w:t>
              </w:r>
            </w:ins>
          </w:p>
        </w:tc>
        <w:tc>
          <w:tcPr>
            <w:tcW w:w="1704" w:type="dxa"/>
          </w:tcPr>
          <w:p w:rsidR="00CA4B50" w:rsidRDefault="00CA4B50" w:rsidP="00CA4B50">
            <w:pPr>
              <w:rPr>
                <w:ins w:id="263" w:author="wjw" w:date="2017-12-10T15:16:00Z"/>
              </w:rPr>
            </w:pPr>
            <w:ins w:id="264" w:author="wjw" w:date="2017-12-10T15:17:00Z">
              <w:r>
                <w:rPr>
                  <w:rFonts w:hint="eastAsia"/>
                </w:rPr>
                <w:t>Prewitt</w:t>
              </w:r>
            </w:ins>
          </w:p>
        </w:tc>
        <w:tc>
          <w:tcPr>
            <w:tcW w:w="1705" w:type="dxa"/>
          </w:tcPr>
          <w:p w:rsidR="00CA4B50" w:rsidRDefault="00CA4B50" w:rsidP="00CA4B50">
            <w:pPr>
              <w:rPr>
                <w:ins w:id="265" w:author="wjw" w:date="2017-12-10T15:16:00Z"/>
              </w:rPr>
            </w:pPr>
            <w:ins w:id="266" w:author="wjw" w:date="2017-12-10T15:17:00Z">
              <w:r>
                <w:rPr>
                  <w:rFonts w:hint="eastAsia"/>
                </w:rPr>
                <w:t>Sobel</w:t>
              </w:r>
            </w:ins>
          </w:p>
        </w:tc>
        <w:tc>
          <w:tcPr>
            <w:tcW w:w="1705" w:type="dxa"/>
          </w:tcPr>
          <w:p w:rsidR="00CA4B50" w:rsidRDefault="00CA4B50" w:rsidP="00CA4B50">
            <w:pPr>
              <w:rPr>
                <w:ins w:id="267" w:author="wjw" w:date="2017-12-10T15:16:00Z"/>
              </w:rPr>
            </w:pPr>
            <w:ins w:id="268" w:author="wjw" w:date="2017-12-10T15:17:00Z">
              <w:r>
                <w:rPr>
                  <w:rFonts w:hint="eastAsia"/>
                </w:rPr>
                <w:t>LOG</w:t>
              </w:r>
            </w:ins>
          </w:p>
        </w:tc>
      </w:tr>
      <w:tr w:rsidR="00CA4B50" w:rsidTr="00CA4B50">
        <w:trPr>
          <w:ins w:id="269" w:author="wjw" w:date="2017-12-10T15:16:00Z"/>
        </w:trPr>
        <w:tc>
          <w:tcPr>
            <w:tcW w:w="1704" w:type="dxa"/>
          </w:tcPr>
          <w:p w:rsidR="00CA4B50" w:rsidRDefault="00CA4B50" w:rsidP="00CA4B50">
            <w:pPr>
              <w:rPr>
                <w:ins w:id="270" w:author="wjw" w:date="2017-12-10T15:16:00Z"/>
              </w:rPr>
            </w:pPr>
            <w:ins w:id="271" w:author="wjw" w:date="2017-12-10T15:16:00Z">
              <w:r>
                <w:rPr>
                  <w:rFonts w:hint="eastAsia"/>
                </w:rPr>
                <w:t>时间</w:t>
              </w:r>
              <w:r>
                <w:t>（</w:t>
              </w:r>
            </w:ins>
            <w:ins w:id="272" w:author="wjw" w:date="2017-12-10T15:17:00Z">
              <w:r>
                <w:rPr>
                  <w:rFonts w:hint="eastAsia"/>
                </w:rPr>
                <w:t>s</w:t>
              </w:r>
            </w:ins>
            <w:ins w:id="273" w:author="wjw" w:date="2017-12-10T15:16:00Z">
              <w:r>
                <w:t>）</w:t>
              </w:r>
            </w:ins>
          </w:p>
        </w:tc>
        <w:tc>
          <w:tcPr>
            <w:tcW w:w="1704" w:type="dxa"/>
          </w:tcPr>
          <w:p w:rsidR="00CA4B50" w:rsidRDefault="00CA4B50" w:rsidP="00CA4B50">
            <w:pPr>
              <w:rPr>
                <w:ins w:id="274" w:author="wjw" w:date="2017-12-10T15:16:00Z"/>
              </w:rPr>
            </w:pPr>
            <w:ins w:id="275" w:author="wjw" w:date="2017-12-10T15:17:00Z">
              <w:r>
                <w:rPr>
                  <w:rFonts w:hint="eastAsia"/>
                </w:rPr>
                <w:t>0</w:t>
              </w:r>
              <w:r>
                <w:t>.01327</w:t>
              </w:r>
            </w:ins>
          </w:p>
        </w:tc>
        <w:tc>
          <w:tcPr>
            <w:tcW w:w="1704" w:type="dxa"/>
          </w:tcPr>
          <w:p w:rsidR="00CA4B50" w:rsidRDefault="00CA4B50" w:rsidP="00CA4B50">
            <w:pPr>
              <w:rPr>
                <w:ins w:id="276" w:author="wjw" w:date="2017-12-10T15:16:00Z"/>
              </w:rPr>
            </w:pPr>
            <w:ins w:id="277" w:author="wjw" w:date="2017-12-10T15:17:00Z">
              <w:r>
                <w:rPr>
                  <w:rFonts w:hint="eastAsia"/>
                </w:rPr>
                <w:t>0</w:t>
              </w:r>
              <w:r>
                <w:t>.0239</w:t>
              </w:r>
            </w:ins>
          </w:p>
        </w:tc>
        <w:tc>
          <w:tcPr>
            <w:tcW w:w="1705" w:type="dxa"/>
          </w:tcPr>
          <w:p w:rsidR="00CA4B50" w:rsidRDefault="00CA4B50" w:rsidP="00CA4B50">
            <w:pPr>
              <w:rPr>
                <w:ins w:id="278" w:author="wjw" w:date="2017-12-10T15:16:00Z"/>
              </w:rPr>
            </w:pPr>
            <w:ins w:id="279" w:author="wjw" w:date="2017-12-10T15:17:00Z">
              <w:r>
                <w:rPr>
                  <w:rFonts w:hint="eastAsia"/>
                </w:rPr>
                <w:t>0</w:t>
              </w:r>
              <w:r>
                <w:t>.00987</w:t>
              </w:r>
            </w:ins>
          </w:p>
        </w:tc>
        <w:tc>
          <w:tcPr>
            <w:tcW w:w="1705" w:type="dxa"/>
          </w:tcPr>
          <w:p w:rsidR="00CA4B50" w:rsidRDefault="00CA4B50" w:rsidP="00CA4B50">
            <w:pPr>
              <w:rPr>
                <w:ins w:id="280" w:author="wjw" w:date="2017-12-10T15:16:00Z"/>
              </w:rPr>
            </w:pPr>
            <w:ins w:id="281" w:author="wjw" w:date="2017-12-10T15:17:00Z">
              <w:r>
                <w:rPr>
                  <w:rFonts w:hint="eastAsia"/>
                </w:rPr>
                <w:t>0</w:t>
              </w:r>
              <w:r>
                <w:t>.01726</w:t>
              </w:r>
            </w:ins>
          </w:p>
        </w:tc>
      </w:tr>
    </w:tbl>
    <w:p w:rsidR="00CA4B50" w:rsidRPr="00CA4B50" w:rsidRDefault="00CA4B50">
      <w:pPr>
        <w:ind w:firstLineChars="200" w:firstLine="480"/>
        <w:jc w:val="center"/>
        <w:rPr>
          <w:ins w:id="282" w:author="wjw" w:date="2017-12-10T15:03:00Z"/>
        </w:rPr>
        <w:pPrChange w:id="283" w:author="wjw" w:date="2017-12-10T15:18:00Z">
          <w:pPr>
            <w:ind w:firstLineChars="200" w:firstLine="480"/>
          </w:pPr>
        </w:pPrChange>
      </w:pPr>
      <w:ins w:id="284" w:author="wjw" w:date="2017-12-10T15:16:00Z">
        <w:r>
          <w:rPr>
            <w:rFonts w:hint="eastAsia"/>
          </w:rPr>
          <w:t>表</w:t>
        </w:r>
        <w:r>
          <w:rPr>
            <w:rFonts w:hint="eastAsia"/>
          </w:rPr>
          <w:t>4</w:t>
        </w:r>
        <w:r>
          <w:t xml:space="preserve">.1 </w:t>
        </w:r>
        <w:r>
          <w:rPr>
            <w:rFonts w:hint="eastAsia"/>
          </w:rPr>
          <w:t>边缘</w:t>
        </w:r>
        <w:r>
          <w:t>检测花费时间统计</w:t>
        </w:r>
      </w:ins>
    </w:p>
    <w:p w:rsidR="00372FD5" w:rsidRDefault="00372FD5" w:rsidP="00372FD5">
      <w:pPr>
        <w:pStyle w:val="3"/>
      </w:pPr>
      <w:bookmarkStart w:id="285" w:name="_Toc490218698"/>
      <w:r>
        <w:rPr>
          <w:rFonts w:hint="eastAsia"/>
        </w:rPr>
        <w:t>直线提取设计</w:t>
      </w:r>
      <w:bookmarkEnd w:id="285"/>
    </w:p>
    <w:p w:rsidR="00311CA7" w:rsidRDefault="00311CA7" w:rsidP="00311CA7">
      <w:r>
        <w:rPr>
          <w:rFonts w:hint="eastAsia"/>
        </w:rPr>
        <w:t xml:space="preserve"> </w:t>
      </w:r>
      <w:r>
        <w:t xml:space="preserve">  </w:t>
      </w:r>
      <w:r>
        <w:rPr>
          <w:rFonts w:hint="eastAsia"/>
        </w:rPr>
        <w:t>在</w:t>
      </w:r>
      <w:r>
        <w:t>ROI</w:t>
      </w:r>
      <w:r>
        <w:t>区域中，除了需要检测的</w:t>
      </w:r>
      <w:r>
        <w:rPr>
          <w:rFonts w:hint="eastAsia"/>
        </w:rPr>
        <w:t>车道线</w:t>
      </w:r>
      <w:r>
        <w:t>之外，还有其他干扰的线型，比如</w:t>
      </w:r>
      <w:r w:rsidR="00082894">
        <w:rPr>
          <w:rFonts w:hint="eastAsia"/>
        </w:rPr>
        <w:t>道路</w:t>
      </w:r>
      <w:r w:rsidR="00082894">
        <w:t>旁</w:t>
      </w:r>
      <w:r>
        <w:t>花坛的弧线区域，人形的轮廓等</w:t>
      </w:r>
      <w:r>
        <w:rPr>
          <w:rFonts w:hint="eastAsia"/>
        </w:rPr>
        <w:t>。</w:t>
      </w:r>
      <w:r>
        <w:t>为了</w:t>
      </w:r>
      <w:r>
        <w:rPr>
          <w:rFonts w:hint="eastAsia"/>
        </w:rPr>
        <w:t>尽量</w:t>
      </w:r>
      <w:r>
        <w:t>减少最后分类中的卷积时间，对</w:t>
      </w:r>
      <w:r>
        <w:t>ROI</w:t>
      </w:r>
      <w:r>
        <w:t>区域进行适当的</w:t>
      </w:r>
      <w:r>
        <w:rPr>
          <w:rFonts w:hint="eastAsia"/>
        </w:rPr>
        <w:t>分类</w:t>
      </w:r>
      <w:r>
        <w:t>和划分是有必要的。鉴于</w:t>
      </w:r>
      <w:r>
        <w:rPr>
          <w:rFonts w:hint="eastAsia"/>
        </w:rPr>
        <w:t>大多数</w:t>
      </w:r>
      <w:r>
        <w:t>车道线都为直线（</w:t>
      </w:r>
      <w:r>
        <w:rPr>
          <w:rFonts w:hint="eastAsia"/>
        </w:rPr>
        <w:t>即使</w:t>
      </w:r>
      <w:r>
        <w:t>是转向时的弯道也可由多条相距较大的直线构成）</w:t>
      </w:r>
      <w:r>
        <w:rPr>
          <w:rFonts w:hint="eastAsia"/>
        </w:rPr>
        <w:t>，</w:t>
      </w:r>
      <w:r>
        <w:t>本文采用了</w:t>
      </w:r>
      <w:r>
        <w:t>Hough</w:t>
      </w:r>
      <w:r>
        <w:t>变换来进行直线的提取。</w:t>
      </w:r>
    </w:p>
    <w:p w:rsidR="00082894" w:rsidRDefault="00082894" w:rsidP="00082894">
      <w:r>
        <w:rPr>
          <w:rFonts w:hint="eastAsia"/>
        </w:rPr>
        <w:t xml:space="preserve">   </w:t>
      </w:r>
      <w:r>
        <w:rPr>
          <w:rFonts w:hint="eastAsia"/>
        </w:rPr>
        <w:t>预处理之后，可以对图像进行</w:t>
      </w:r>
      <w:r>
        <w:rPr>
          <w:rFonts w:hint="eastAsia"/>
        </w:rPr>
        <w:t xml:space="preserve"> Hough </w:t>
      </w:r>
      <w:r>
        <w:rPr>
          <w:rFonts w:hint="eastAsia"/>
        </w:rPr>
        <w:t>变换，由于边缘图像中存在很多噪声，在随机选取边缘像素点的时候，有一定概率选到虚假车道线边缘，从而影响到</w:t>
      </w:r>
      <w:r>
        <w:rPr>
          <w:rFonts w:hint="eastAsia"/>
        </w:rPr>
        <w:t xml:space="preserve"> Hough</w:t>
      </w:r>
      <w:r>
        <w:rPr>
          <w:rFonts w:hint="eastAsia"/>
        </w:rPr>
        <w:t>变换后的模型匹配程度。因此</w:t>
      </w:r>
      <w:r>
        <w:rPr>
          <w:rFonts w:hint="eastAsia"/>
        </w:rPr>
        <w:t xml:space="preserve"> Hough </w:t>
      </w:r>
      <w:r>
        <w:rPr>
          <w:rFonts w:hint="eastAsia"/>
        </w:rPr>
        <w:t>变换采用投票机制尽可能确保最终得到的函数模型最接近实际车道线。</w:t>
      </w:r>
      <w:r>
        <w:rPr>
          <w:rFonts w:hint="eastAsia"/>
        </w:rPr>
        <w:t xml:space="preserve">Hough </w:t>
      </w:r>
      <w:r>
        <w:rPr>
          <w:rFonts w:hint="eastAsia"/>
        </w:rPr>
        <w:t>变换的设计流程如图</w:t>
      </w:r>
      <w:r>
        <w:rPr>
          <w:rFonts w:hint="eastAsia"/>
        </w:rPr>
        <w:t xml:space="preserve"> 4-4 </w:t>
      </w:r>
      <w:r>
        <w:rPr>
          <w:rFonts w:hint="eastAsia"/>
        </w:rPr>
        <w:t>所示：</w:t>
      </w:r>
    </w:p>
    <w:p w:rsidR="00507226" w:rsidRDefault="00507226" w:rsidP="00082894"/>
    <w:p w:rsidR="00082894" w:rsidRDefault="00507226" w:rsidP="00082894">
      <w:pPr>
        <w:jc w:val="center"/>
      </w:pPr>
      <w:r>
        <w:object w:dxaOrig="15481" w:dyaOrig="9256">
          <v:shape id="_x0000_i1031" type="#_x0000_t75" style="width:403.5pt;height:244.5pt" o:ole="">
            <v:imagedata r:id="rId45" o:title=""/>
          </v:shape>
          <o:OLEObject Type="Embed" ProgID="Visio.Drawing.15" ShapeID="_x0000_i1031" DrawAspect="Content" ObjectID="_1574446773" r:id="rId46"/>
        </w:object>
      </w:r>
    </w:p>
    <w:p w:rsidR="00082894" w:rsidRDefault="00082894" w:rsidP="00082894">
      <w:pPr>
        <w:jc w:val="center"/>
        <w:rPr>
          <w:ins w:id="286" w:author="wjw" w:date="2017-12-10T15:28:00Z"/>
        </w:rPr>
      </w:pPr>
      <w:r>
        <w:t>4.</w:t>
      </w:r>
      <w:r w:rsidR="00B36B91">
        <w:t>4 H</w:t>
      </w:r>
      <w:r>
        <w:t>ough</w:t>
      </w:r>
      <w:r>
        <w:t>变换设计</w:t>
      </w:r>
      <w:r>
        <w:rPr>
          <w:rFonts w:hint="eastAsia"/>
        </w:rPr>
        <w:t>流程</w:t>
      </w:r>
    </w:p>
    <w:p w:rsidR="00C66B1E" w:rsidRDefault="00C66B1E" w:rsidP="00082894">
      <w:pPr>
        <w:jc w:val="center"/>
        <w:rPr>
          <w:ins w:id="287" w:author="wjw" w:date="2017-12-10T15:24:00Z"/>
        </w:rPr>
      </w:pPr>
    </w:p>
    <w:p w:rsidR="00C66B1E" w:rsidRPr="00C66B1E" w:rsidRDefault="00C66B1E">
      <w:pPr>
        <w:pPrChange w:id="288" w:author="wjw" w:date="2017-12-10T15:24:00Z">
          <w:pPr>
            <w:jc w:val="center"/>
          </w:pPr>
        </w:pPrChange>
      </w:pPr>
      <w:ins w:id="289" w:author="wjw" w:date="2017-12-10T15:24:00Z">
        <w:r>
          <w:t xml:space="preserve">    </w:t>
        </w:r>
      </w:ins>
      <w:ins w:id="290" w:author="wjw" w:date="2017-12-10T15:25:00Z">
        <w:r>
          <w:rPr>
            <w:rFonts w:hint="eastAsia"/>
          </w:rPr>
          <w:t>在</w:t>
        </w:r>
        <w:r>
          <w:t>前人的研究中，</w:t>
        </w:r>
        <w:r>
          <w:rPr>
            <w:rFonts w:hint="eastAsia"/>
          </w:rPr>
          <w:t>大多数</w:t>
        </w:r>
      </w:ins>
      <w:ins w:id="291" w:author="wjw" w:date="2017-12-10T15:28:00Z">
        <w:r>
          <w:rPr>
            <w:rFonts w:hint="eastAsia"/>
          </w:rPr>
          <w:t>实验</w:t>
        </w:r>
      </w:ins>
      <w:ins w:id="292" w:author="wjw" w:date="2017-12-10T15:25:00Z">
        <w:r>
          <w:t>都是直接通过</w:t>
        </w:r>
        <w:r>
          <w:t>Hough</w:t>
        </w:r>
        <w:r>
          <w:t>变换来进行车道线的识别，但是在一个图像信息中，会存在大量的</w:t>
        </w:r>
      </w:ins>
      <w:ins w:id="293" w:author="wjw" w:date="2017-12-10T15:26:00Z">
        <w:r>
          <w:t>直线，所以本文仅仅用</w:t>
        </w:r>
        <w:r>
          <w:t>Hough</w:t>
        </w:r>
        <w:r>
          <w:t>变换来进行直线的提取，对于哪些直线是车道线则是由后续的</w:t>
        </w:r>
        <w:r>
          <w:t>CNN</w:t>
        </w:r>
        <w:r>
          <w:t>来进行识别和分类，</w:t>
        </w:r>
      </w:ins>
    </w:p>
    <w:p w:rsidR="00770544" w:rsidRDefault="00770544" w:rsidP="00770544">
      <w:pPr>
        <w:pStyle w:val="20505"/>
      </w:pPr>
      <w:bookmarkStart w:id="294" w:name="_Toc490218699"/>
      <w:r>
        <w:rPr>
          <w:rFonts w:hint="eastAsia"/>
        </w:rPr>
        <w:lastRenderedPageBreak/>
        <w:t>基于</w:t>
      </w:r>
      <w:r>
        <w:t>CNN</w:t>
      </w:r>
      <w:r>
        <w:t>的车道线检测算法</w:t>
      </w:r>
      <w:bookmarkEnd w:id="294"/>
    </w:p>
    <w:p w:rsidR="00172D49" w:rsidRDefault="00172D49" w:rsidP="0020311B">
      <w:pPr>
        <w:ind w:firstLineChars="200" w:firstLine="480"/>
        <w:rPr>
          <w:ins w:id="295" w:author="wjw" w:date="2017-12-10T15:39:00Z"/>
        </w:rPr>
      </w:pPr>
      <w:r>
        <w:rPr>
          <w:rFonts w:hint="eastAsia"/>
        </w:rPr>
        <w:t>模型训练模块主要采用深度学习框架</w:t>
      </w:r>
      <w:r>
        <w:rPr>
          <w:rFonts w:hint="eastAsia"/>
        </w:rPr>
        <w:t xml:space="preserve"> </w:t>
      </w:r>
      <w:r>
        <w:t>Tensorflow</w:t>
      </w:r>
      <w:r>
        <w:rPr>
          <w:rFonts w:hint="eastAsia"/>
        </w:rPr>
        <w:t xml:space="preserve"> </w:t>
      </w:r>
      <w:r>
        <w:rPr>
          <w:rFonts w:hint="eastAsia"/>
        </w:rPr>
        <w:t>进行车道线的</w:t>
      </w:r>
      <w:r>
        <w:rPr>
          <w:rFonts w:hint="eastAsia"/>
        </w:rPr>
        <w:t>CNN</w:t>
      </w:r>
      <w:r>
        <w:rPr>
          <w:rFonts w:hint="eastAsia"/>
        </w:rPr>
        <w:t>模型训练。</w:t>
      </w:r>
      <w:r>
        <w:t>Tensorflow</w:t>
      </w:r>
      <w:r>
        <w:rPr>
          <w:rFonts w:hint="eastAsia"/>
        </w:rPr>
        <w:t>深度学习框架读取训练文件采用的是</w:t>
      </w:r>
      <w:r>
        <w:rPr>
          <w:rFonts w:hint="eastAsia"/>
        </w:rPr>
        <w:t xml:space="preserve"> </w:t>
      </w:r>
      <w:r w:rsidR="0020311B">
        <w:t>numpy</w:t>
      </w:r>
      <w:r>
        <w:rPr>
          <w:rFonts w:hint="eastAsia"/>
        </w:rPr>
        <w:t xml:space="preserve"> </w:t>
      </w:r>
      <w:r>
        <w:rPr>
          <w:rFonts w:hint="eastAsia"/>
        </w:rPr>
        <w:t>等标准的数据库格式进行的数据交互，因此训练模型需首先创建相关格式文件的训练和测试样本集，然后设计相关网络结构进行</w:t>
      </w:r>
      <w:r w:rsidR="0020311B">
        <w:rPr>
          <w:rFonts w:hint="eastAsia"/>
        </w:rPr>
        <w:t>CNN</w:t>
      </w:r>
      <w:r>
        <w:rPr>
          <w:rFonts w:hint="eastAsia"/>
        </w:rPr>
        <w:t>模型的训练。然而网络的训练并</w:t>
      </w:r>
      <w:r w:rsidR="0020311B">
        <w:rPr>
          <w:rFonts w:hint="eastAsia"/>
        </w:rPr>
        <w:t>不是一次就能成功，需要反复调整网络的参数，而在调参过程中，网络的可视化工具</w:t>
      </w:r>
      <w:r w:rsidR="0020311B">
        <w:rPr>
          <w:rFonts w:hint="eastAsia"/>
        </w:rPr>
        <w:t>Tensorboard</w:t>
      </w:r>
      <w:r w:rsidR="0020311B">
        <w:rPr>
          <w:rFonts w:hint="eastAsia"/>
        </w:rPr>
        <w:t>能够很好的协助我们进行调参。图</w:t>
      </w:r>
      <w:r w:rsidR="0020311B">
        <w:rPr>
          <w:rFonts w:hint="eastAsia"/>
        </w:rPr>
        <w:t xml:space="preserve"> 4-5 </w:t>
      </w:r>
      <w:r w:rsidR="0020311B">
        <w:rPr>
          <w:rFonts w:hint="eastAsia"/>
        </w:rPr>
        <w:t>为模型训练的流程图</w:t>
      </w:r>
      <w:ins w:id="296" w:author="wjw" w:date="2017-12-10T15:31:00Z">
        <w:r w:rsidR="00DD6167">
          <w:rPr>
            <w:rFonts w:hint="eastAsia"/>
          </w:rPr>
          <w:t>。</w:t>
        </w:r>
      </w:ins>
    </w:p>
    <w:p w:rsidR="00DD6167" w:rsidRDefault="00DD6167" w:rsidP="0020311B">
      <w:pPr>
        <w:ind w:firstLineChars="200" w:firstLine="480"/>
        <w:rPr>
          <w:ins w:id="297" w:author="wjw" w:date="2017-12-10T15:31:00Z"/>
        </w:rPr>
      </w:pPr>
    </w:p>
    <w:p w:rsidR="00DD6167" w:rsidRDefault="00DD6167" w:rsidP="0020311B">
      <w:pPr>
        <w:ind w:firstLineChars="200" w:firstLine="480"/>
        <w:rPr>
          <w:ins w:id="298" w:author="wjw" w:date="2017-12-10T15:39:00Z"/>
        </w:rPr>
      </w:pPr>
      <w:ins w:id="299" w:author="wjw" w:date="2017-12-10T15:39:00Z">
        <w:r>
          <w:object w:dxaOrig="8205" w:dyaOrig="9825">
            <v:shape id="_x0000_i1032" type="#_x0000_t75" style="width:351pt;height:420pt" o:ole="">
              <v:imagedata r:id="rId47" o:title=""/>
            </v:shape>
            <o:OLEObject Type="Embed" ProgID="Visio.Drawing.15" ShapeID="_x0000_i1032" DrawAspect="Content" ObjectID="_1574446774" r:id="rId48"/>
          </w:object>
        </w:r>
      </w:ins>
    </w:p>
    <w:p w:rsidR="00DD6167" w:rsidRDefault="00DD6167">
      <w:pPr>
        <w:ind w:firstLineChars="200" w:firstLine="480"/>
        <w:jc w:val="center"/>
        <w:pPrChange w:id="300" w:author="wjw" w:date="2017-12-10T15:40:00Z">
          <w:pPr>
            <w:ind w:firstLineChars="200" w:firstLine="480"/>
          </w:pPr>
        </w:pPrChange>
      </w:pPr>
      <w:ins w:id="301" w:author="wjw" w:date="2017-12-10T15:39:00Z">
        <w:r>
          <w:rPr>
            <w:rFonts w:hint="eastAsia"/>
          </w:rPr>
          <w:t>图</w:t>
        </w:r>
        <w:r>
          <w:rPr>
            <w:rFonts w:hint="eastAsia"/>
          </w:rPr>
          <w:t>4</w:t>
        </w:r>
        <w:r>
          <w:t xml:space="preserve">.5 </w:t>
        </w:r>
      </w:ins>
      <w:ins w:id="302" w:author="wjw" w:date="2017-12-10T15:40:00Z">
        <w:r>
          <w:t>CNN</w:t>
        </w:r>
        <w:r>
          <w:t>训练流程图</w:t>
        </w:r>
      </w:ins>
    </w:p>
    <w:p w:rsidR="00372FD5" w:rsidRDefault="00372FD5" w:rsidP="00372FD5">
      <w:pPr>
        <w:pStyle w:val="3"/>
      </w:pPr>
      <w:bookmarkStart w:id="303" w:name="_Toc490218700"/>
      <w:r>
        <w:rPr>
          <w:rFonts w:hint="eastAsia"/>
        </w:rPr>
        <w:t>CNN</w:t>
      </w:r>
      <w:r>
        <w:rPr>
          <w:rFonts w:hint="eastAsia"/>
        </w:rPr>
        <w:t>结构</w:t>
      </w:r>
      <w:r>
        <w:t>及参数设计</w:t>
      </w:r>
      <w:bookmarkEnd w:id="303"/>
    </w:p>
    <w:p w:rsidR="0020311B" w:rsidRDefault="00DD6167">
      <w:pPr>
        <w:ind w:firstLineChars="100" w:firstLine="240"/>
        <w:rPr>
          <w:ins w:id="304" w:author="wjw" w:date="2017-12-10T15:55:00Z"/>
        </w:rPr>
        <w:pPrChange w:id="305" w:author="wjw" w:date="2017-12-10T15:56:00Z">
          <w:pPr/>
        </w:pPrChange>
      </w:pPr>
      <w:ins w:id="306" w:author="wjw" w:date="2017-12-10T15:40:00Z">
        <w:r>
          <w:rPr>
            <w:rFonts w:hint="eastAsia"/>
          </w:rPr>
          <w:t>本文</w:t>
        </w:r>
        <w:r>
          <w:t>在</w:t>
        </w:r>
        <w:r>
          <w:t>CNN</w:t>
        </w:r>
      </w:ins>
      <w:ins w:id="307" w:author="wjw" w:date="2017-12-10T15:42:00Z">
        <w:r w:rsidR="00DE5963">
          <w:rPr>
            <w:rFonts w:hint="eastAsia"/>
          </w:rPr>
          <w:t>网络</w:t>
        </w:r>
        <w:r w:rsidR="00DE5963">
          <w:t>结</w:t>
        </w:r>
      </w:ins>
      <w:ins w:id="308" w:author="wjw" w:date="2017-12-10T15:40:00Z">
        <w:r>
          <w:t>构选取</w:t>
        </w:r>
      </w:ins>
      <w:ins w:id="309" w:author="wjw" w:date="2017-12-10T15:42:00Z">
        <w:r w:rsidR="00DE5963">
          <w:rPr>
            <w:rFonts w:hint="eastAsia"/>
          </w:rPr>
          <w:t>时</w:t>
        </w:r>
      </w:ins>
      <w:ins w:id="310" w:author="wjw" w:date="2017-12-10T15:40:00Z">
        <w:r>
          <w:t>，实验</w:t>
        </w:r>
      </w:ins>
      <w:ins w:id="311" w:author="wjw" w:date="2017-12-10T15:41:00Z">
        <w:r>
          <w:t>了</w:t>
        </w:r>
        <w:r>
          <w:rPr>
            <w:rFonts w:hint="eastAsia"/>
          </w:rPr>
          <w:t>3</w:t>
        </w:r>
        <w:r>
          <w:rPr>
            <w:rFonts w:hint="eastAsia"/>
          </w:rPr>
          <w:t>组</w:t>
        </w:r>
        <w:r>
          <w:t>数据，第一组为将本文的模型定</w:t>
        </w:r>
      </w:ins>
      <w:ins w:id="312" w:author="wjw" w:date="2017-12-10T15:42:00Z">
        <w:r w:rsidR="00DE5963">
          <w:rPr>
            <w:rFonts w:hint="eastAsia"/>
          </w:rPr>
          <w:t>为</w:t>
        </w:r>
      </w:ins>
      <w:ins w:id="313" w:author="wjw" w:date="2017-12-10T15:41:00Z">
        <w:r>
          <w:rPr>
            <w:rFonts w:hint="eastAsia"/>
          </w:rPr>
          <w:t>3</w:t>
        </w:r>
        <w:r>
          <w:rPr>
            <w:rFonts w:hint="eastAsia"/>
          </w:rPr>
          <w:t>层网络</w:t>
        </w:r>
        <w:r>
          <w:t>结构</w:t>
        </w:r>
      </w:ins>
      <w:ins w:id="314" w:author="wjw" w:date="2017-12-10T15:42:00Z">
        <w:r w:rsidR="00DE5963">
          <w:rPr>
            <w:rFonts w:hint="eastAsia"/>
          </w:rPr>
          <w:t>：</w:t>
        </w:r>
        <w:r w:rsidR="00DE5963">
          <w:t>第一层为</w:t>
        </w:r>
        <w:r w:rsidR="00DE5963">
          <w:t>Conv1+sigmoid1+pool1</w:t>
        </w:r>
        <w:r w:rsidR="00DE5963">
          <w:rPr>
            <w:rFonts w:hint="eastAsia"/>
          </w:rPr>
          <w:t>，</w:t>
        </w:r>
        <w:r w:rsidR="00DE5963">
          <w:rPr>
            <w:rFonts w:hint="eastAsia"/>
          </w:rPr>
          <w:t xml:space="preserve"> </w:t>
        </w:r>
        <w:r w:rsidR="00DE5963">
          <w:rPr>
            <w:rFonts w:hint="eastAsia"/>
          </w:rPr>
          <w:t>第二次</w:t>
        </w:r>
        <w:r w:rsidR="00DE5963">
          <w:t>为</w:t>
        </w:r>
        <w:r w:rsidR="00DE5963">
          <w:rPr>
            <w:rFonts w:hint="eastAsia"/>
          </w:rPr>
          <w:t xml:space="preserve"> </w:t>
        </w:r>
        <w:r w:rsidR="00DE5963">
          <w:t>Conv</w:t>
        </w:r>
      </w:ins>
      <w:ins w:id="315" w:author="wjw" w:date="2017-12-10T15:43:00Z">
        <w:r w:rsidR="00DE5963">
          <w:t>2 + tanh2 + pool2</w:t>
        </w:r>
        <w:r w:rsidR="00DE5963">
          <w:rPr>
            <w:rFonts w:hint="eastAsia"/>
          </w:rPr>
          <w:t>，</w:t>
        </w:r>
        <w:r w:rsidR="00DE5963">
          <w:t>最后第三</w:t>
        </w:r>
        <w:r w:rsidR="00DE5963">
          <w:rPr>
            <w:rFonts w:hint="eastAsia"/>
          </w:rPr>
          <w:t>层</w:t>
        </w:r>
        <w:r w:rsidR="00DE5963">
          <w:t>为</w:t>
        </w:r>
        <w:r w:rsidR="00DE5963">
          <w:rPr>
            <w:rFonts w:hint="eastAsia"/>
          </w:rPr>
          <w:t>全连接</w:t>
        </w:r>
        <w:r w:rsidR="00DE5963">
          <w:t>层</w:t>
        </w:r>
        <w:r w:rsidR="00DE5963">
          <w:rPr>
            <w:rFonts w:hint="eastAsia"/>
          </w:rPr>
          <w:t>选择</w:t>
        </w:r>
        <w:r w:rsidR="00DE5963">
          <w:t>的内核函数为</w:t>
        </w:r>
        <w:r w:rsidR="00DE5963">
          <w:t>softmax</w:t>
        </w:r>
      </w:ins>
      <w:ins w:id="316" w:author="wjw" w:date="2017-12-10T15:44:00Z">
        <w:r w:rsidR="00DE5963">
          <w:t>，结构</w:t>
        </w:r>
        <w:r w:rsidR="00DE5963">
          <w:rPr>
            <w:rFonts w:hint="eastAsia"/>
          </w:rPr>
          <w:t>图</w:t>
        </w:r>
        <w:r w:rsidR="00DE5963">
          <w:t>如图</w:t>
        </w:r>
        <w:r w:rsidR="00DE5963">
          <w:rPr>
            <w:rFonts w:hint="eastAsia"/>
          </w:rPr>
          <w:t>4</w:t>
        </w:r>
        <w:r w:rsidR="00DE5963">
          <w:t>.6</w:t>
        </w:r>
        <w:r w:rsidR="00DE5963">
          <w:rPr>
            <w:rFonts w:hint="eastAsia"/>
          </w:rPr>
          <w:t>所示</w:t>
        </w:r>
        <w:r w:rsidR="00DE5963">
          <w:t>。</w:t>
        </w:r>
      </w:ins>
    </w:p>
    <w:p w:rsidR="00DE5963" w:rsidRDefault="00DE5963" w:rsidP="0020311B">
      <w:pPr>
        <w:rPr>
          <w:ins w:id="317" w:author="wjw" w:date="2017-12-10T15:55:00Z"/>
        </w:rPr>
      </w:pPr>
    </w:p>
    <w:p w:rsidR="00DE5963" w:rsidRDefault="00DE5963" w:rsidP="0020311B">
      <w:pPr>
        <w:rPr>
          <w:ins w:id="318" w:author="wjw" w:date="2017-12-10T15:55:00Z"/>
        </w:rPr>
      </w:pPr>
    </w:p>
    <w:p w:rsidR="00DE5963" w:rsidRDefault="00DE5963" w:rsidP="0020311B">
      <w:pPr>
        <w:rPr>
          <w:ins w:id="319" w:author="wjw" w:date="2017-12-10T15:55:00Z"/>
        </w:rPr>
      </w:pPr>
    </w:p>
    <w:p w:rsidR="00DE5963" w:rsidRDefault="00DE5963" w:rsidP="00DE5963">
      <w:pPr>
        <w:rPr>
          <w:ins w:id="320" w:author="wjw" w:date="2017-12-10T15:55:00Z"/>
        </w:rPr>
      </w:pPr>
      <w:ins w:id="321" w:author="wjw" w:date="2017-12-10T15:55:00Z">
        <w:r>
          <w:object w:dxaOrig="16245" w:dyaOrig="5700">
            <v:shape id="_x0000_i1033" type="#_x0000_t75" style="width:414.75pt;height:145.5pt" o:ole="">
              <v:imagedata r:id="rId49" o:title=""/>
            </v:shape>
            <o:OLEObject Type="Embed" ProgID="Visio.Drawing.15" ShapeID="_x0000_i1033" DrawAspect="Content" ObjectID="_1574446775" r:id="rId50"/>
          </w:object>
        </w:r>
      </w:ins>
    </w:p>
    <w:p w:rsidR="00DE5963" w:rsidRDefault="00DE5963">
      <w:pPr>
        <w:jc w:val="center"/>
        <w:rPr>
          <w:ins w:id="322" w:author="wjw" w:date="2017-12-10T15:56:00Z"/>
        </w:rPr>
        <w:pPrChange w:id="323" w:author="wjw" w:date="2017-12-10T15:55:00Z">
          <w:pPr/>
        </w:pPrChange>
      </w:pPr>
      <w:ins w:id="324" w:author="wjw" w:date="2017-12-10T15:55:00Z">
        <w:r>
          <w:rPr>
            <w:rFonts w:hint="eastAsia"/>
          </w:rPr>
          <w:t>图</w:t>
        </w:r>
        <w:r>
          <w:rPr>
            <w:rFonts w:hint="eastAsia"/>
          </w:rPr>
          <w:t>4</w:t>
        </w:r>
        <w:r>
          <w:t>.6 3</w:t>
        </w:r>
        <w:r>
          <w:rPr>
            <w:rFonts w:hint="eastAsia"/>
          </w:rPr>
          <w:t>层</w:t>
        </w:r>
        <w:r>
          <w:t>网络结构图</w:t>
        </w:r>
      </w:ins>
      <w:ins w:id="325" w:author="wjw" w:date="2017-12-10T15:56:00Z">
        <w:r w:rsidR="00391DE2">
          <w:rPr>
            <w:rFonts w:hint="eastAsia"/>
          </w:rPr>
          <w:t xml:space="preserve">  </w:t>
        </w:r>
      </w:ins>
    </w:p>
    <w:p w:rsidR="00391DE2" w:rsidRDefault="00391DE2" w:rsidP="00391DE2">
      <w:pPr>
        <w:rPr>
          <w:ins w:id="326" w:author="wjw" w:date="2017-12-10T15:59:00Z"/>
        </w:rPr>
      </w:pPr>
      <w:ins w:id="327" w:author="wjw" w:date="2017-12-10T15:56:00Z">
        <w:r>
          <w:rPr>
            <w:rFonts w:hint="eastAsia"/>
          </w:rPr>
          <w:t>第二组</w:t>
        </w:r>
        <w:r>
          <w:t>将网络结构设为</w:t>
        </w:r>
        <w:r>
          <w:rPr>
            <w:rFonts w:hint="eastAsia"/>
          </w:rPr>
          <w:t>4</w:t>
        </w:r>
        <w:r>
          <w:rPr>
            <w:rFonts w:hint="eastAsia"/>
          </w:rPr>
          <w:t>层</w:t>
        </w:r>
        <w:r>
          <w:t>，第一层为</w:t>
        </w:r>
        <w:r>
          <w:t xml:space="preserve">Conv1 + relu1 + Pool1, </w:t>
        </w:r>
        <w:r>
          <w:rPr>
            <w:rFonts w:hint="eastAsia"/>
          </w:rPr>
          <w:t>第二</w:t>
        </w:r>
      </w:ins>
      <w:ins w:id="328" w:author="wjw" w:date="2017-12-10T15:57:00Z">
        <w:r>
          <w:rPr>
            <w:rFonts w:hint="eastAsia"/>
          </w:rPr>
          <w:t>层</w:t>
        </w:r>
        <w:r>
          <w:t>为</w:t>
        </w:r>
        <w:r>
          <w:t>Conv2 + Relu2 + Pool2</w:t>
        </w:r>
      </w:ins>
      <w:ins w:id="329" w:author="wjw" w:date="2017-12-10T15:58:00Z">
        <w:r>
          <w:t xml:space="preserve"> + Norm2, </w:t>
        </w:r>
        <w:r>
          <w:rPr>
            <w:rFonts w:hint="eastAsia"/>
          </w:rPr>
          <w:t>第三层</w:t>
        </w:r>
        <w:r>
          <w:t>为</w:t>
        </w:r>
        <w:r>
          <w:t>Conv3 +</w:t>
        </w:r>
      </w:ins>
      <w:ins w:id="330" w:author="wjw" w:date="2017-12-10T16:01:00Z">
        <w:r>
          <w:t>Relu3 +</w:t>
        </w:r>
      </w:ins>
      <w:ins w:id="331" w:author="wjw" w:date="2017-12-10T15:58:00Z">
        <w:r>
          <w:t xml:space="preserve"> </w:t>
        </w:r>
      </w:ins>
      <w:ins w:id="332" w:author="wjw" w:date="2017-12-10T15:59:00Z">
        <w:r>
          <w:t>Pool3 + Norm3</w:t>
        </w:r>
        <w:r>
          <w:rPr>
            <w:rFonts w:hint="eastAsia"/>
          </w:rPr>
          <w:t>，</w:t>
        </w:r>
        <w:r>
          <w:t>第</w:t>
        </w:r>
        <w:r>
          <w:rPr>
            <w:rFonts w:hint="eastAsia"/>
          </w:rPr>
          <w:t>4</w:t>
        </w:r>
        <w:r>
          <w:rPr>
            <w:rFonts w:hint="eastAsia"/>
          </w:rPr>
          <w:t>层</w:t>
        </w:r>
        <w:r>
          <w:t>为</w:t>
        </w:r>
        <w:r>
          <w:t>Activation map + Softmax</w:t>
        </w:r>
        <w:r>
          <w:rPr>
            <w:rFonts w:hint="eastAsia"/>
          </w:rPr>
          <w:t>，</w:t>
        </w:r>
        <w:r>
          <w:t>结构图如图</w:t>
        </w:r>
        <w:r>
          <w:rPr>
            <w:rFonts w:hint="eastAsia"/>
          </w:rPr>
          <w:t>4</w:t>
        </w:r>
        <w:r>
          <w:t>.7</w:t>
        </w:r>
        <w:r>
          <w:rPr>
            <w:rFonts w:hint="eastAsia"/>
          </w:rPr>
          <w:t>所示</w:t>
        </w:r>
        <w:r>
          <w:t>：</w:t>
        </w:r>
      </w:ins>
    </w:p>
    <w:p w:rsidR="00391DE2" w:rsidRDefault="00E41F43" w:rsidP="00391DE2">
      <w:pPr>
        <w:rPr>
          <w:ins w:id="333" w:author="wjw" w:date="2017-12-10T16:06:00Z"/>
        </w:rPr>
      </w:pPr>
      <w:ins w:id="334" w:author="wjw" w:date="2017-12-10T16:06:00Z">
        <w:r>
          <w:object w:dxaOrig="15106" w:dyaOrig="6555">
            <v:shape id="_x0000_i1034" type="#_x0000_t75" style="width:414.75pt;height:180pt" o:ole="">
              <v:imagedata r:id="rId51" o:title=""/>
            </v:shape>
            <o:OLEObject Type="Embed" ProgID="Visio.Drawing.15" ShapeID="_x0000_i1034" DrawAspect="Content" ObjectID="_1574446776" r:id="rId52"/>
          </w:object>
        </w:r>
      </w:ins>
    </w:p>
    <w:p w:rsidR="00E41F43" w:rsidRDefault="00E41F43">
      <w:pPr>
        <w:jc w:val="center"/>
        <w:rPr>
          <w:ins w:id="335" w:author="wjw" w:date="2017-12-10T16:07:00Z"/>
        </w:rPr>
        <w:pPrChange w:id="336" w:author="wjw" w:date="2017-12-10T16:07:00Z">
          <w:pPr/>
        </w:pPrChange>
      </w:pPr>
      <w:ins w:id="337" w:author="wjw" w:date="2017-12-10T16:07:00Z">
        <w:r>
          <w:rPr>
            <w:rFonts w:hint="eastAsia"/>
          </w:rPr>
          <w:t>图</w:t>
        </w:r>
        <w:r>
          <w:rPr>
            <w:rFonts w:hint="eastAsia"/>
          </w:rPr>
          <w:t>4</w:t>
        </w:r>
        <w:r>
          <w:t>.7 4</w:t>
        </w:r>
        <w:r>
          <w:rPr>
            <w:rFonts w:hint="eastAsia"/>
          </w:rPr>
          <w:t>层</w:t>
        </w:r>
        <w:r>
          <w:t>网络结构图</w:t>
        </w:r>
        <w:r>
          <w:rPr>
            <w:rFonts w:hint="eastAsia"/>
          </w:rPr>
          <w:t xml:space="preserve">  </w:t>
        </w:r>
      </w:ins>
    </w:p>
    <w:p w:rsidR="00E41F43" w:rsidRDefault="00E41F43">
      <w:pPr>
        <w:ind w:firstLineChars="100" w:firstLine="240"/>
        <w:rPr>
          <w:ins w:id="338" w:author="wjw" w:date="2017-12-10T16:16:00Z"/>
        </w:rPr>
        <w:pPrChange w:id="339" w:author="wjw" w:date="2017-12-10T16:10:00Z">
          <w:pPr/>
        </w:pPrChange>
      </w:pPr>
      <w:ins w:id="340" w:author="wjw" w:date="2017-12-10T16:07:00Z">
        <w:r>
          <w:rPr>
            <w:rFonts w:hint="eastAsia"/>
          </w:rPr>
          <w:t>第三组网络</w:t>
        </w:r>
        <w:r>
          <w:t>结构为</w:t>
        </w:r>
        <w:r>
          <w:rPr>
            <w:rFonts w:hint="eastAsia"/>
          </w:rPr>
          <w:t>6</w:t>
        </w:r>
        <w:r>
          <w:rPr>
            <w:rFonts w:hint="eastAsia"/>
          </w:rPr>
          <w:t>层</w:t>
        </w:r>
        <w:r>
          <w:t>，第一层为</w:t>
        </w:r>
      </w:ins>
      <w:ins w:id="341" w:author="wjw" w:date="2017-12-10T16:08:00Z">
        <w:r>
          <w:rPr>
            <w:rFonts w:hint="eastAsia"/>
          </w:rPr>
          <w:t>Conv</w:t>
        </w:r>
        <w:r>
          <w:t xml:space="preserve">1 + Relu1 + Pool1 + Norm1, </w:t>
        </w:r>
        <w:r>
          <w:rPr>
            <w:rFonts w:hint="eastAsia"/>
          </w:rPr>
          <w:t>第二层</w:t>
        </w:r>
        <w:r>
          <w:t>为</w:t>
        </w:r>
        <w:r>
          <w:rPr>
            <w:rFonts w:hint="eastAsia"/>
          </w:rPr>
          <w:t xml:space="preserve">Conv2 + Relu2 + Pool2 + Norm2, </w:t>
        </w:r>
        <w:r>
          <w:rPr>
            <w:rFonts w:hint="eastAsia"/>
          </w:rPr>
          <w:t>第三层</w:t>
        </w:r>
        <w:r>
          <w:t>为</w:t>
        </w:r>
      </w:ins>
      <w:ins w:id="342" w:author="wjw" w:date="2017-12-10T16:09:00Z">
        <w:r>
          <w:rPr>
            <w:rFonts w:hint="eastAsia"/>
          </w:rPr>
          <w:t xml:space="preserve"> </w:t>
        </w:r>
        <w:r>
          <w:t xml:space="preserve">Conv3 + Relu3 + Pool3, </w:t>
        </w:r>
        <w:r>
          <w:rPr>
            <w:rFonts w:hint="eastAsia"/>
          </w:rPr>
          <w:t>第四层</w:t>
        </w:r>
        <w:r>
          <w:t>为</w:t>
        </w:r>
        <w:r>
          <w:rPr>
            <w:rFonts w:hint="eastAsia"/>
          </w:rPr>
          <w:t xml:space="preserve"> </w:t>
        </w:r>
        <w:r>
          <w:t xml:space="preserve">Conv4 + Relu4 + Pool4, </w:t>
        </w:r>
        <w:r>
          <w:rPr>
            <w:rFonts w:hint="eastAsia"/>
          </w:rPr>
          <w:t>第</w:t>
        </w:r>
        <w:r>
          <w:t>五层为</w:t>
        </w:r>
        <w:r>
          <w:rPr>
            <w:rFonts w:hint="eastAsia"/>
          </w:rPr>
          <w:t>Conv</w:t>
        </w:r>
        <w:r>
          <w:t xml:space="preserve">5 + Relu5 + Pool5, </w:t>
        </w:r>
      </w:ins>
      <w:ins w:id="343" w:author="wjw" w:date="2017-12-10T16:10:00Z">
        <w:r>
          <w:rPr>
            <w:rFonts w:hint="eastAsia"/>
          </w:rPr>
          <w:t>第六层</w:t>
        </w:r>
        <w:r>
          <w:t>为</w:t>
        </w:r>
        <w:r>
          <w:rPr>
            <w:rFonts w:hint="eastAsia"/>
          </w:rPr>
          <w:t xml:space="preserve"> </w:t>
        </w:r>
        <w:r>
          <w:t>Activation Map + Softmax</w:t>
        </w:r>
        <w:r>
          <w:rPr>
            <w:rFonts w:hint="eastAsia"/>
          </w:rPr>
          <w:t>，</w:t>
        </w:r>
        <w:r>
          <w:t>结构图如图</w:t>
        </w:r>
        <w:r>
          <w:rPr>
            <w:rFonts w:hint="eastAsia"/>
          </w:rPr>
          <w:t>4</w:t>
        </w:r>
        <w:r>
          <w:t>.8</w:t>
        </w:r>
        <w:r>
          <w:rPr>
            <w:rFonts w:hint="eastAsia"/>
          </w:rPr>
          <w:t>所示</w:t>
        </w:r>
        <w:r>
          <w:t>：</w:t>
        </w:r>
      </w:ins>
    </w:p>
    <w:p w:rsidR="00E41F43" w:rsidRDefault="00E41F43">
      <w:pPr>
        <w:ind w:firstLineChars="100" w:firstLine="240"/>
        <w:rPr>
          <w:ins w:id="344" w:author="wjw" w:date="2017-12-10T16:11:00Z"/>
        </w:rPr>
        <w:pPrChange w:id="345" w:author="wjw" w:date="2017-12-10T16:10:00Z">
          <w:pPr/>
        </w:pPrChange>
      </w:pPr>
    </w:p>
    <w:p w:rsidR="00E41F43" w:rsidRDefault="00E41F43">
      <w:pPr>
        <w:ind w:firstLineChars="100" w:firstLine="240"/>
        <w:jc w:val="center"/>
        <w:rPr>
          <w:ins w:id="346" w:author="wjw" w:date="2017-12-10T16:37:00Z"/>
        </w:rPr>
        <w:pPrChange w:id="347" w:author="wjw" w:date="2017-12-10T16:17:00Z">
          <w:pPr/>
        </w:pPrChange>
      </w:pPr>
      <w:ins w:id="348" w:author="wjw" w:date="2017-12-10T16:16:00Z">
        <w:r>
          <w:object w:dxaOrig="19500" w:dyaOrig="6555">
            <v:shape id="_x0000_i1035" type="#_x0000_t75" style="width:414pt;height:139.5pt" o:ole="">
              <v:imagedata r:id="rId53" o:title=""/>
            </v:shape>
            <o:OLEObject Type="Embed" ProgID="Visio.Drawing.15" ShapeID="_x0000_i1035" DrawAspect="Content" ObjectID="_1574446777" r:id="rId54"/>
          </w:object>
        </w:r>
      </w:ins>
      <w:ins w:id="349" w:author="wjw" w:date="2017-12-10T16:17:00Z">
        <w:r>
          <w:rPr>
            <w:rFonts w:hint="eastAsia"/>
          </w:rPr>
          <w:t>图</w:t>
        </w:r>
        <w:r>
          <w:rPr>
            <w:rFonts w:hint="eastAsia"/>
          </w:rPr>
          <w:t>4</w:t>
        </w:r>
        <w:r>
          <w:t>.8 6</w:t>
        </w:r>
        <w:r>
          <w:rPr>
            <w:rFonts w:hint="eastAsia"/>
          </w:rPr>
          <w:t>层</w:t>
        </w:r>
        <w:r>
          <w:t>网络结构示意图</w:t>
        </w:r>
      </w:ins>
      <w:ins w:id="350" w:author="wjw" w:date="2017-12-10T16:37:00Z">
        <w:r w:rsidR="00FB4320">
          <w:rPr>
            <w:rFonts w:hint="eastAsia"/>
          </w:rPr>
          <w:t xml:space="preserve">   </w:t>
        </w:r>
      </w:ins>
    </w:p>
    <w:p w:rsidR="00FB4320" w:rsidRPr="00E41F43" w:rsidRDefault="00FB4320">
      <w:pPr>
        <w:ind w:firstLineChars="100" w:firstLine="240"/>
        <w:rPr>
          <w:rFonts w:hint="eastAsia"/>
        </w:rPr>
        <w:pPrChange w:id="351" w:author="wjw" w:date="2017-12-10T16:37:00Z">
          <w:pPr/>
        </w:pPrChange>
      </w:pPr>
      <w:ins w:id="352" w:author="wjw" w:date="2017-12-10T16:37:00Z">
        <w:r>
          <w:t xml:space="preserve">    </w:t>
        </w:r>
        <w:r>
          <w:rPr>
            <w:rFonts w:hint="eastAsia"/>
          </w:rPr>
          <w:t>在</w:t>
        </w:r>
        <w:r>
          <w:t>以上网络</w:t>
        </w:r>
      </w:ins>
      <w:ins w:id="353" w:author="wjw" w:date="2017-12-10T16:38:00Z">
        <w:r>
          <w:rPr>
            <w:rFonts w:hint="eastAsia"/>
          </w:rPr>
          <w:t>结构</w:t>
        </w:r>
        <w:r>
          <w:t>中，</w:t>
        </w:r>
        <w:r>
          <w:t>Conv</w:t>
        </w:r>
        <w:r>
          <w:t>代表卷积层，通过卷积提取图像的特征值，</w:t>
        </w:r>
        <w:r>
          <w:t>sigmoid</w:t>
        </w:r>
        <w:r>
          <w:t>，</w:t>
        </w:r>
        <w:r>
          <w:t>relu</w:t>
        </w:r>
        <w:r>
          <w:t>以及</w:t>
        </w:r>
        <w:r>
          <w:t>tanh</w:t>
        </w:r>
        <w:r>
          <w:t>都属于内核函数，其中</w:t>
        </w:r>
        <w:r>
          <w:t>sigmoid</w:t>
        </w:r>
        <w:r>
          <w:t>较为古老，而且因为其准</w:t>
        </w:r>
        <w:r>
          <w:lastRenderedPageBreak/>
          <w:t>确率不如</w:t>
        </w:r>
        <w:r>
          <w:t>relu</w:t>
        </w:r>
      </w:ins>
      <w:ins w:id="354" w:author="wjw" w:date="2017-12-10T16:39:00Z">
        <w:r>
          <w:t>以及</w:t>
        </w:r>
        <w:r>
          <w:t>tanh</w:t>
        </w:r>
        <w:r>
          <w:t>高，所以现代的神经网络几乎都已舍弃了</w:t>
        </w:r>
        <w:r>
          <w:t>sigmoid</w:t>
        </w:r>
        <w:r>
          <w:t>的使用。</w:t>
        </w:r>
      </w:ins>
      <w:ins w:id="355" w:author="wjw" w:date="2017-12-10T17:22:00Z">
        <w:r w:rsidR="00E20203">
          <w:rPr>
            <w:rFonts w:hint="eastAsia"/>
          </w:rPr>
          <w:t>当图像</w:t>
        </w:r>
        <w:r w:rsidR="00E20203">
          <w:t>每</w:t>
        </w:r>
        <w:r w:rsidR="00E20203">
          <w:rPr>
            <w:rFonts w:hint="eastAsia"/>
          </w:rPr>
          <w:t>经过</w:t>
        </w:r>
        <w:r w:rsidR="00E20203">
          <w:t>一次卷积提取特征，运算</w:t>
        </w:r>
      </w:ins>
      <w:ins w:id="356" w:author="wjw" w:date="2017-12-10T17:23:00Z">
        <w:r w:rsidR="00E20203">
          <w:t>复杂度就会增加一筹，因此，如果图像过大，需要卷积运算的像素过多，会大幅度的影响运算的速度</w:t>
        </w:r>
        <w:r w:rsidR="00E20203">
          <w:rPr>
            <w:rFonts w:hint="eastAsia"/>
          </w:rPr>
          <w:t>。</w:t>
        </w:r>
        <w:r w:rsidR="00E20203">
          <w:t>除此</w:t>
        </w:r>
        <w:r w:rsidR="00E20203">
          <w:rPr>
            <w:rFonts w:hint="eastAsia"/>
          </w:rPr>
          <w:t>之外</w:t>
        </w:r>
        <w:r w:rsidR="00E20203">
          <w:t>，车道线图像主要识别检测的是两条或一条车道线像素</w:t>
        </w:r>
      </w:ins>
      <w:ins w:id="357" w:author="wjw" w:date="2017-12-10T17:24:00Z">
        <w:r w:rsidR="00E20203">
          <w:t>点，其余如</w:t>
        </w:r>
        <w:r w:rsidR="00E20203">
          <w:rPr>
            <w:rFonts w:hint="eastAsia"/>
          </w:rPr>
          <w:t>天空</w:t>
        </w:r>
        <w:r w:rsidR="00E20203">
          <w:t>，大地等并不需要精确的检测，所以在本文的网络模型中又引入了池化层</w:t>
        </w:r>
        <w:r w:rsidR="00E20203">
          <w:t>Pool</w:t>
        </w:r>
        <w:r w:rsidR="00E20203">
          <w:t>，每</w:t>
        </w:r>
        <w:r w:rsidR="00E20203">
          <w:rPr>
            <w:rFonts w:hint="eastAsia"/>
          </w:rPr>
          <w:t>经过一次</w:t>
        </w:r>
        <w:r w:rsidR="00E20203">
          <w:t>池化，</w:t>
        </w:r>
        <w:r w:rsidR="00E20203">
          <w:rPr>
            <w:rFonts w:hint="eastAsia"/>
          </w:rPr>
          <w:t>图像</w:t>
        </w:r>
        <w:r w:rsidR="00E20203">
          <w:t>便会等比例</w:t>
        </w:r>
      </w:ins>
      <w:ins w:id="358" w:author="wjw" w:date="2017-12-10T17:25:00Z">
        <w:r w:rsidR="00E20203">
          <w:t>缩小，这样既能减少需卷积的像素点数量又能提高速度。</w:t>
        </w:r>
      </w:ins>
    </w:p>
    <w:p w:rsidR="00F939E4" w:rsidRDefault="00372FD5" w:rsidP="00F939E4">
      <w:pPr>
        <w:pStyle w:val="3"/>
        <w:rPr>
          <w:ins w:id="359" w:author="wjw" w:date="2017-12-10T20:09:00Z"/>
          <w:rFonts w:hint="eastAsia"/>
        </w:rPr>
      </w:pPr>
      <w:bookmarkStart w:id="360" w:name="_Toc490218701"/>
      <w:r>
        <w:rPr>
          <w:rFonts w:hint="eastAsia"/>
        </w:rPr>
        <w:t>CNN</w:t>
      </w:r>
      <w:r>
        <w:t>的训练及测试</w:t>
      </w:r>
      <w:bookmarkEnd w:id="360"/>
    </w:p>
    <w:p w:rsidR="00F939E4" w:rsidRDefault="00F939E4" w:rsidP="00F939E4">
      <w:pPr>
        <w:rPr>
          <w:ins w:id="361" w:author="wjw" w:date="2017-12-10T20:13:00Z"/>
        </w:rPr>
        <w:pPrChange w:id="362" w:author="wjw" w:date="2017-12-10T20:09:00Z">
          <w:pPr>
            <w:pStyle w:val="3"/>
          </w:pPr>
        </w:pPrChange>
      </w:pPr>
      <w:ins w:id="363" w:author="wjw" w:date="2017-12-10T20:10:00Z">
        <w:r>
          <w:rPr>
            <w:rFonts w:hint="eastAsia"/>
          </w:rPr>
          <w:t>对于本文</w:t>
        </w:r>
        <w:r>
          <w:t>所</w:t>
        </w:r>
        <w:r>
          <w:rPr>
            <w:rFonts w:hint="eastAsia"/>
          </w:rPr>
          <w:t>设计</w:t>
        </w:r>
        <w:r>
          <w:t>的</w:t>
        </w:r>
        <w:r>
          <w:t>CNN</w:t>
        </w:r>
        <w:r>
          <w:t>网络模型训练，本文选择了分批次</w:t>
        </w:r>
      </w:ins>
      <w:ins w:id="364" w:author="wjw" w:date="2017-12-10T20:11:00Z">
        <w:r>
          <w:rPr>
            <w:rFonts w:hint="eastAsia"/>
          </w:rPr>
          <w:t>批量</w:t>
        </w:r>
        <w:r>
          <w:t>训练集进行</w:t>
        </w:r>
      </w:ins>
      <w:ins w:id="365" w:author="wjw" w:date="2017-12-10T20:12:00Z">
        <w:r>
          <w:t>训练，调参主要通过反向传播（</w:t>
        </w:r>
        <w:r>
          <w:t>Back probation</w:t>
        </w:r>
        <w:r>
          <w:t>）</w:t>
        </w:r>
        <w:r>
          <w:rPr>
            <w:rFonts w:hint="eastAsia"/>
          </w:rPr>
          <w:t>来</w:t>
        </w:r>
        <w:r>
          <w:t>进行参数最优的选择，训练流程图如下</w:t>
        </w:r>
      </w:ins>
      <w:ins w:id="366" w:author="wjw" w:date="2017-12-10T20:13:00Z">
        <w:r>
          <w:rPr>
            <w:rFonts w:hint="eastAsia"/>
          </w:rPr>
          <w:t>4,</w:t>
        </w:r>
        <w:r>
          <w:t>9</w:t>
        </w:r>
        <w:r>
          <w:rPr>
            <w:rFonts w:hint="eastAsia"/>
          </w:rPr>
          <w:t>所示</w:t>
        </w:r>
        <w:r>
          <w:t>：</w:t>
        </w:r>
      </w:ins>
    </w:p>
    <w:p w:rsidR="00F939E4" w:rsidRDefault="00F939E4" w:rsidP="00F939E4">
      <w:pPr>
        <w:rPr>
          <w:ins w:id="367" w:author="wjw" w:date="2017-12-10T20:14:00Z"/>
        </w:rPr>
        <w:pPrChange w:id="368" w:author="wjw" w:date="2017-12-10T20:09:00Z">
          <w:pPr>
            <w:pStyle w:val="3"/>
          </w:pPr>
        </w:pPrChange>
      </w:pPr>
    </w:p>
    <w:p w:rsidR="00F939E4" w:rsidRDefault="00F939E4" w:rsidP="00F939E4">
      <w:pPr>
        <w:rPr>
          <w:ins w:id="369" w:author="wjw" w:date="2017-12-10T20:15:00Z"/>
        </w:rPr>
        <w:pPrChange w:id="370" w:author="wjw" w:date="2017-12-10T20:15:00Z">
          <w:pPr>
            <w:pStyle w:val="3"/>
          </w:pPr>
        </w:pPrChange>
      </w:pPr>
      <w:ins w:id="371" w:author="wjw" w:date="2017-12-10T20:14:00Z">
        <w:r>
          <w:object w:dxaOrig="8115" w:dyaOrig="13110">
            <v:shape id="_x0000_i1040" type="#_x0000_t75" style="width:297.75pt;height:480.75pt" o:ole="">
              <v:imagedata r:id="rId55" o:title=""/>
            </v:shape>
            <o:OLEObject Type="Embed" ProgID="Visio.Drawing.15" ShapeID="_x0000_i1040" DrawAspect="Content" ObjectID="_1574446778" r:id="rId56"/>
          </w:object>
        </w:r>
      </w:ins>
    </w:p>
    <w:p w:rsidR="00F939E4" w:rsidRDefault="00F939E4" w:rsidP="004D2873">
      <w:pPr>
        <w:jc w:val="center"/>
        <w:rPr>
          <w:ins w:id="372" w:author="wjw" w:date="2017-12-10T20:16:00Z"/>
        </w:rPr>
        <w:pPrChange w:id="373" w:author="wjw" w:date="2017-12-10T20:16:00Z">
          <w:pPr>
            <w:pStyle w:val="3"/>
          </w:pPr>
        </w:pPrChange>
      </w:pPr>
      <w:ins w:id="374" w:author="wjw" w:date="2017-12-10T20:15:00Z">
        <w:r>
          <w:rPr>
            <w:rFonts w:hint="eastAsia"/>
          </w:rPr>
          <w:t>图</w:t>
        </w:r>
        <w:r>
          <w:rPr>
            <w:rFonts w:hint="eastAsia"/>
          </w:rPr>
          <w:t>4</w:t>
        </w:r>
        <w:r>
          <w:t xml:space="preserve">.9 </w:t>
        </w:r>
        <w:r>
          <w:rPr>
            <w:rFonts w:hint="eastAsia"/>
          </w:rPr>
          <w:t>训练</w:t>
        </w:r>
        <w:r>
          <w:t>流程图</w:t>
        </w:r>
      </w:ins>
    </w:p>
    <w:p w:rsidR="004D2873" w:rsidRDefault="004D2873" w:rsidP="004D2873">
      <w:pPr>
        <w:rPr>
          <w:ins w:id="375" w:author="wjw" w:date="2017-12-10T20:28:00Z"/>
        </w:rPr>
        <w:pPrChange w:id="376" w:author="wjw" w:date="2017-12-10T20:16:00Z">
          <w:pPr>
            <w:pStyle w:val="3"/>
          </w:pPr>
        </w:pPrChange>
      </w:pPr>
      <w:ins w:id="377" w:author="wjw" w:date="2017-12-10T20:16:00Z">
        <w:r>
          <w:rPr>
            <w:rFonts w:hint="eastAsia"/>
          </w:rPr>
          <w:lastRenderedPageBreak/>
          <w:t>本网络</w:t>
        </w:r>
        <w:r>
          <w:t>模型的训练集来自</w:t>
        </w:r>
        <w:r>
          <w:t>Roma</w:t>
        </w:r>
        <w:r>
          <w:t>道路图片，全集</w:t>
        </w:r>
      </w:ins>
      <w:ins w:id="378" w:author="wjw" w:date="2017-12-10T20:17:00Z">
        <w:r>
          <w:t>图片一共有</w:t>
        </w:r>
        <w:r>
          <w:rPr>
            <w:rFonts w:hint="eastAsia"/>
          </w:rPr>
          <w:t>800</w:t>
        </w:r>
        <w:r>
          <w:rPr>
            <w:rFonts w:hint="eastAsia"/>
          </w:rPr>
          <w:t>张</w:t>
        </w:r>
        <w:r>
          <w:t>道路图片</w:t>
        </w:r>
      </w:ins>
      <w:ins w:id="379" w:author="wjw" w:date="2017-12-10T20:18:00Z">
        <w:r>
          <w:rPr>
            <w:rFonts w:hint="eastAsia"/>
          </w:rPr>
          <w:t>，</w:t>
        </w:r>
        <w:r>
          <w:t>分为了</w:t>
        </w:r>
        <w:r w:rsidR="004564D5">
          <w:rPr>
            <w:rFonts w:hint="eastAsia"/>
          </w:rPr>
          <w:t>8</w:t>
        </w:r>
        <w:r>
          <w:rPr>
            <w:rFonts w:hint="eastAsia"/>
          </w:rPr>
          <w:t>个</w:t>
        </w:r>
        <w:r>
          <w:t>批次</w:t>
        </w:r>
        <w:r>
          <w:rPr>
            <w:rFonts w:hint="eastAsia"/>
          </w:rPr>
          <w:t>：</w:t>
        </w:r>
        <w:r>
          <w:t>第一批次</w:t>
        </w:r>
        <w:r>
          <w:rPr>
            <w:rFonts w:hint="eastAsia"/>
          </w:rPr>
          <w:t>50</w:t>
        </w:r>
        <w:r>
          <w:rPr>
            <w:rFonts w:hint="eastAsia"/>
          </w:rPr>
          <w:t>张</w:t>
        </w:r>
        <w:r>
          <w:t>，第二批次</w:t>
        </w:r>
        <w:r>
          <w:rPr>
            <w:rFonts w:hint="eastAsia"/>
          </w:rPr>
          <w:t>60</w:t>
        </w:r>
        <w:r>
          <w:rPr>
            <w:rFonts w:hint="eastAsia"/>
          </w:rPr>
          <w:t>张</w:t>
        </w:r>
        <w:r>
          <w:t>，第三批次</w:t>
        </w:r>
      </w:ins>
      <w:ins w:id="380" w:author="wjw" w:date="2017-12-10T20:19:00Z">
        <w:r>
          <w:rPr>
            <w:rFonts w:hint="eastAsia"/>
          </w:rPr>
          <w:t>70</w:t>
        </w:r>
        <w:r>
          <w:rPr>
            <w:rFonts w:hint="eastAsia"/>
          </w:rPr>
          <w:t>张</w:t>
        </w:r>
        <w:r>
          <w:t>，第四批次</w:t>
        </w:r>
        <w:r>
          <w:rPr>
            <w:rFonts w:hint="eastAsia"/>
          </w:rPr>
          <w:t>80</w:t>
        </w:r>
        <w:r>
          <w:rPr>
            <w:rFonts w:hint="eastAsia"/>
          </w:rPr>
          <w:t>张</w:t>
        </w:r>
        <w:r>
          <w:t>，第五批次</w:t>
        </w:r>
        <w:r>
          <w:rPr>
            <w:rFonts w:hint="eastAsia"/>
          </w:rPr>
          <w:t>90</w:t>
        </w:r>
        <w:r>
          <w:rPr>
            <w:rFonts w:hint="eastAsia"/>
          </w:rPr>
          <w:t>张</w:t>
        </w:r>
        <w:r>
          <w:t>，第六批次</w:t>
        </w:r>
        <w:r>
          <w:rPr>
            <w:rFonts w:hint="eastAsia"/>
          </w:rPr>
          <w:t>100</w:t>
        </w:r>
        <w:r>
          <w:rPr>
            <w:rFonts w:hint="eastAsia"/>
          </w:rPr>
          <w:t>张</w:t>
        </w:r>
        <w:r>
          <w:t>，第七</w:t>
        </w:r>
      </w:ins>
      <w:ins w:id="381" w:author="wjw" w:date="2017-12-10T20:20:00Z">
        <w:r>
          <w:t>批次</w:t>
        </w:r>
      </w:ins>
      <w:ins w:id="382" w:author="wjw" w:date="2017-12-10T20:23:00Z">
        <w:r>
          <w:rPr>
            <w:rFonts w:hint="eastAsia"/>
          </w:rPr>
          <w:t>1</w:t>
        </w:r>
      </w:ins>
      <w:ins w:id="383" w:author="wjw" w:date="2017-12-10T20:26:00Z">
        <w:r w:rsidR="004564D5">
          <w:t>1</w:t>
        </w:r>
      </w:ins>
      <w:ins w:id="384" w:author="wjw" w:date="2017-12-10T20:23:00Z">
        <w:r>
          <w:rPr>
            <w:rFonts w:hint="eastAsia"/>
          </w:rPr>
          <w:t>0</w:t>
        </w:r>
      </w:ins>
      <w:ins w:id="385" w:author="wjw" w:date="2017-12-10T20:20:00Z">
        <w:r>
          <w:rPr>
            <w:rFonts w:hint="eastAsia"/>
          </w:rPr>
          <w:t>张</w:t>
        </w:r>
        <w:r>
          <w:t>，第八批次</w:t>
        </w:r>
        <w:r>
          <w:rPr>
            <w:rFonts w:hint="eastAsia"/>
          </w:rPr>
          <w:t>1</w:t>
        </w:r>
        <w:r w:rsidR="004564D5">
          <w:rPr>
            <w:rFonts w:hint="eastAsia"/>
          </w:rPr>
          <w:t>2</w:t>
        </w:r>
        <w:r>
          <w:rPr>
            <w:rFonts w:hint="eastAsia"/>
          </w:rPr>
          <w:t>0</w:t>
        </w:r>
        <w:r>
          <w:rPr>
            <w:rFonts w:hint="eastAsia"/>
          </w:rPr>
          <w:t>张</w:t>
        </w:r>
      </w:ins>
      <w:ins w:id="386" w:author="wjw" w:date="2017-12-10T20:24:00Z">
        <w:r>
          <w:t>。</w:t>
        </w:r>
      </w:ins>
      <w:ins w:id="387" w:author="wjw" w:date="2017-12-10T20:27:00Z">
        <w:r w:rsidR="004564D5">
          <w:rPr>
            <w:rFonts w:hint="eastAsia"/>
          </w:rPr>
          <w:t>用于</w:t>
        </w:r>
        <w:r w:rsidR="004564D5">
          <w:t>训练的一共有</w:t>
        </w:r>
        <w:r w:rsidR="004564D5">
          <w:rPr>
            <w:rFonts w:hint="eastAsia"/>
          </w:rPr>
          <w:t>680</w:t>
        </w:r>
        <w:r w:rsidR="004564D5">
          <w:rPr>
            <w:rFonts w:hint="eastAsia"/>
          </w:rPr>
          <w:t>张</w:t>
        </w:r>
        <w:r w:rsidR="004564D5">
          <w:t>图片，剩余</w:t>
        </w:r>
        <w:r w:rsidR="004564D5">
          <w:rPr>
            <w:rFonts w:hint="eastAsia"/>
          </w:rPr>
          <w:t>120</w:t>
        </w:r>
        <w:r w:rsidR="004564D5">
          <w:rPr>
            <w:rFonts w:hint="eastAsia"/>
          </w:rPr>
          <w:t>用于</w:t>
        </w:r>
        <w:r w:rsidR="004564D5">
          <w:t>测试集。</w:t>
        </w:r>
        <w:r w:rsidR="004564D5">
          <w:rPr>
            <w:rFonts w:hint="eastAsia"/>
          </w:rPr>
          <w:t>测试</w:t>
        </w:r>
        <w:r w:rsidR="004564D5">
          <w:t>流程如图</w:t>
        </w:r>
      </w:ins>
      <w:ins w:id="388" w:author="wjw" w:date="2017-12-10T20:28:00Z">
        <w:r w:rsidR="004564D5">
          <w:rPr>
            <w:rFonts w:hint="eastAsia"/>
          </w:rPr>
          <w:t>4</w:t>
        </w:r>
        <w:r w:rsidR="004564D5">
          <w:t>.10</w:t>
        </w:r>
        <w:r w:rsidR="004564D5">
          <w:rPr>
            <w:rFonts w:hint="eastAsia"/>
          </w:rPr>
          <w:t>所示</w:t>
        </w:r>
        <w:r w:rsidR="004564D5">
          <w:t>：</w:t>
        </w:r>
      </w:ins>
    </w:p>
    <w:p w:rsidR="004564D5" w:rsidRDefault="004564D5" w:rsidP="004D2873">
      <w:pPr>
        <w:rPr>
          <w:ins w:id="389" w:author="wjw" w:date="2017-12-10T20:28:00Z"/>
          <w:rFonts w:hint="eastAsia"/>
        </w:rPr>
        <w:pPrChange w:id="390" w:author="wjw" w:date="2017-12-10T20:16:00Z">
          <w:pPr>
            <w:pStyle w:val="3"/>
          </w:pPr>
        </w:pPrChange>
      </w:pPr>
    </w:p>
    <w:p w:rsidR="004564D5" w:rsidRDefault="004564D5" w:rsidP="004564D5">
      <w:pPr>
        <w:jc w:val="center"/>
        <w:rPr>
          <w:ins w:id="391" w:author="wjw" w:date="2017-12-10T20:29:00Z"/>
        </w:rPr>
        <w:pPrChange w:id="392" w:author="wjw" w:date="2017-12-10T20:28:00Z">
          <w:pPr>
            <w:pStyle w:val="3"/>
          </w:pPr>
        </w:pPrChange>
      </w:pPr>
      <w:ins w:id="393" w:author="wjw" w:date="2017-12-10T20:28:00Z">
        <w:r>
          <w:object w:dxaOrig="3285" w:dyaOrig="10335">
            <v:shape id="_x0000_i1043" type="#_x0000_t75" style="width:105pt;height:329.25pt" o:ole="">
              <v:imagedata r:id="rId57" o:title=""/>
            </v:shape>
            <o:OLEObject Type="Embed" ProgID="Visio.Drawing.15" ShapeID="_x0000_i1043" DrawAspect="Content" ObjectID="_1574446779" r:id="rId58"/>
          </w:object>
        </w:r>
      </w:ins>
    </w:p>
    <w:p w:rsidR="004564D5" w:rsidRDefault="004564D5" w:rsidP="004564D5">
      <w:pPr>
        <w:jc w:val="center"/>
        <w:rPr>
          <w:ins w:id="394" w:author="wjw" w:date="2017-12-10T20:37:00Z"/>
        </w:rPr>
        <w:pPrChange w:id="395" w:author="wjw" w:date="2017-12-10T20:28:00Z">
          <w:pPr>
            <w:pStyle w:val="3"/>
          </w:pPr>
        </w:pPrChange>
      </w:pPr>
      <w:ins w:id="396" w:author="wjw" w:date="2017-12-10T20:29:00Z">
        <w:r>
          <w:rPr>
            <w:rFonts w:hint="eastAsia"/>
          </w:rPr>
          <w:t>图</w:t>
        </w:r>
        <w:r>
          <w:rPr>
            <w:rFonts w:hint="eastAsia"/>
          </w:rPr>
          <w:t>4</w:t>
        </w:r>
        <w:r>
          <w:t xml:space="preserve">.10 </w:t>
        </w:r>
        <w:r>
          <w:rPr>
            <w:rFonts w:hint="eastAsia"/>
          </w:rPr>
          <w:t>测试</w:t>
        </w:r>
        <w:r>
          <w:t>流程图</w:t>
        </w:r>
      </w:ins>
    </w:p>
    <w:p w:rsidR="00CF629F" w:rsidRDefault="00CF629F" w:rsidP="004564D5">
      <w:pPr>
        <w:jc w:val="center"/>
        <w:rPr>
          <w:ins w:id="397" w:author="wjw" w:date="2017-12-10T20:29:00Z"/>
          <w:rFonts w:hint="eastAsia"/>
        </w:rPr>
        <w:pPrChange w:id="398" w:author="wjw" w:date="2017-12-10T20:28:00Z">
          <w:pPr>
            <w:pStyle w:val="3"/>
          </w:pPr>
        </w:pPrChange>
      </w:pPr>
    </w:p>
    <w:p w:rsidR="004564D5" w:rsidRDefault="004564D5" w:rsidP="004564D5">
      <w:pPr>
        <w:rPr>
          <w:ins w:id="399" w:author="wjw" w:date="2017-12-10T20:30:00Z"/>
        </w:rPr>
        <w:pPrChange w:id="400" w:author="wjw" w:date="2017-12-10T20:29:00Z">
          <w:pPr>
            <w:pStyle w:val="3"/>
          </w:pPr>
        </w:pPrChange>
      </w:pPr>
      <w:ins w:id="401" w:author="wjw" w:date="2017-12-10T20:30:00Z">
        <w:r>
          <w:rPr>
            <w:rFonts w:hint="eastAsia"/>
          </w:rPr>
          <w:t>经过训练</w:t>
        </w:r>
        <w:r>
          <w:t>实验后，</w:t>
        </w:r>
        <w:r>
          <w:rPr>
            <w:rFonts w:hint="eastAsia"/>
          </w:rPr>
          <w:t>最终</w:t>
        </w:r>
        <w:r>
          <w:t>确定的网络</w:t>
        </w:r>
        <w:r>
          <w:rPr>
            <w:rFonts w:hint="eastAsia"/>
          </w:rPr>
          <w:t>结构</w:t>
        </w:r>
        <w:r>
          <w:t>为</w:t>
        </w:r>
        <w:r>
          <w:rPr>
            <w:rFonts w:hint="eastAsia"/>
          </w:rPr>
          <w:t>6</w:t>
        </w:r>
        <w:r>
          <w:rPr>
            <w:rFonts w:hint="eastAsia"/>
          </w:rPr>
          <w:t>层</w:t>
        </w:r>
        <w:r>
          <w:t>结构，具体测试数据如表</w:t>
        </w:r>
        <w:r>
          <w:rPr>
            <w:rFonts w:hint="eastAsia"/>
          </w:rPr>
          <w:t>4</w:t>
        </w:r>
        <w:r>
          <w:t>.11</w:t>
        </w:r>
        <w:r>
          <w:rPr>
            <w:rFonts w:hint="eastAsia"/>
          </w:rPr>
          <w:t>所示</w:t>
        </w:r>
        <w:r>
          <w:t>：</w:t>
        </w:r>
      </w:ins>
    </w:p>
    <w:p w:rsidR="004564D5" w:rsidRDefault="004564D5" w:rsidP="004564D5">
      <w:pPr>
        <w:rPr>
          <w:ins w:id="402" w:author="wjw" w:date="2017-12-10T20:30:00Z"/>
        </w:rPr>
        <w:pPrChange w:id="403" w:author="wjw" w:date="2017-12-10T20:29:00Z">
          <w:pPr>
            <w:pStyle w:val="3"/>
          </w:pPr>
        </w:pPrChange>
      </w:pPr>
    </w:p>
    <w:tbl>
      <w:tblPr>
        <w:tblStyle w:val="aff0"/>
        <w:tblW w:w="0" w:type="auto"/>
        <w:jc w:val="center"/>
        <w:tblLook w:val="04A0" w:firstRow="1" w:lastRow="0" w:firstColumn="1" w:lastColumn="0" w:noHBand="0" w:noVBand="1"/>
        <w:tblPrChange w:id="404" w:author="wjw" w:date="2017-12-10T20:34:00Z">
          <w:tblPr>
            <w:tblStyle w:val="aff0"/>
            <w:tblW w:w="0" w:type="auto"/>
            <w:tblLook w:val="04A0" w:firstRow="1" w:lastRow="0" w:firstColumn="1" w:lastColumn="0" w:noHBand="0" w:noVBand="1"/>
          </w:tblPr>
        </w:tblPrChange>
      </w:tblPr>
      <w:tblGrid>
        <w:gridCol w:w="2130"/>
        <w:gridCol w:w="2130"/>
        <w:gridCol w:w="2131"/>
        <w:gridCol w:w="2131"/>
        <w:tblGridChange w:id="405">
          <w:tblGrid>
            <w:gridCol w:w="2130"/>
            <w:gridCol w:w="2130"/>
            <w:gridCol w:w="2131"/>
            <w:gridCol w:w="2131"/>
          </w:tblGrid>
        </w:tblGridChange>
      </w:tblGrid>
      <w:tr w:rsidR="004564D5" w:rsidTr="004564D5">
        <w:trPr>
          <w:jc w:val="center"/>
          <w:ins w:id="406" w:author="wjw" w:date="2017-12-10T20:31:00Z"/>
        </w:trPr>
        <w:tc>
          <w:tcPr>
            <w:tcW w:w="2130" w:type="dxa"/>
            <w:tcPrChange w:id="407" w:author="wjw" w:date="2017-12-10T20:34:00Z">
              <w:tcPr>
                <w:tcW w:w="2130" w:type="dxa"/>
              </w:tcPr>
            </w:tcPrChange>
          </w:tcPr>
          <w:p w:rsidR="004564D5" w:rsidRDefault="004564D5" w:rsidP="004564D5">
            <w:pPr>
              <w:jc w:val="center"/>
              <w:rPr>
                <w:ins w:id="408" w:author="wjw" w:date="2017-12-10T20:31:00Z"/>
                <w:rFonts w:hint="eastAsia"/>
              </w:rPr>
              <w:pPrChange w:id="409" w:author="wjw" w:date="2017-12-10T20:34:00Z">
                <w:pPr/>
              </w:pPrChange>
            </w:pPr>
            <w:ins w:id="410" w:author="wjw" w:date="2017-12-10T20:31:00Z">
              <w:r>
                <w:rPr>
                  <w:rFonts w:hint="eastAsia"/>
                </w:rPr>
                <w:t>网络</w:t>
              </w:r>
              <w:r>
                <w:t>层数</w:t>
              </w:r>
            </w:ins>
          </w:p>
        </w:tc>
        <w:tc>
          <w:tcPr>
            <w:tcW w:w="2130" w:type="dxa"/>
            <w:tcPrChange w:id="411" w:author="wjw" w:date="2017-12-10T20:34:00Z">
              <w:tcPr>
                <w:tcW w:w="2130" w:type="dxa"/>
              </w:tcPr>
            </w:tcPrChange>
          </w:tcPr>
          <w:p w:rsidR="004564D5" w:rsidRDefault="004564D5" w:rsidP="004564D5">
            <w:pPr>
              <w:jc w:val="center"/>
              <w:rPr>
                <w:ins w:id="412" w:author="wjw" w:date="2017-12-10T20:31:00Z"/>
                <w:rFonts w:hint="eastAsia"/>
              </w:rPr>
              <w:pPrChange w:id="413" w:author="wjw" w:date="2017-12-10T20:34:00Z">
                <w:pPr/>
              </w:pPrChange>
            </w:pPr>
            <w:ins w:id="414" w:author="wjw" w:date="2017-12-10T20:32:00Z">
              <w:r>
                <w:rPr>
                  <w:rFonts w:hint="eastAsia"/>
                </w:rPr>
                <w:t>3</w:t>
              </w:r>
            </w:ins>
          </w:p>
        </w:tc>
        <w:tc>
          <w:tcPr>
            <w:tcW w:w="2131" w:type="dxa"/>
            <w:tcPrChange w:id="415" w:author="wjw" w:date="2017-12-10T20:34:00Z">
              <w:tcPr>
                <w:tcW w:w="2131" w:type="dxa"/>
              </w:tcPr>
            </w:tcPrChange>
          </w:tcPr>
          <w:p w:rsidR="004564D5" w:rsidRDefault="004564D5" w:rsidP="004564D5">
            <w:pPr>
              <w:jc w:val="center"/>
              <w:rPr>
                <w:ins w:id="416" w:author="wjw" w:date="2017-12-10T20:31:00Z"/>
                <w:rFonts w:hint="eastAsia"/>
              </w:rPr>
              <w:pPrChange w:id="417" w:author="wjw" w:date="2017-12-10T20:34:00Z">
                <w:pPr/>
              </w:pPrChange>
            </w:pPr>
            <w:ins w:id="418" w:author="wjw" w:date="2017-12-10T20:32:00Z">
              <w:r>
                <w:rPr>
                  <w:rFonts w:hint="eastAsia"/>
                </w:rPr>
                <w:t>4</w:t>
              </w:r>
            </w:ins>
          </w:p>
        </w:tc>
        <w:tc>
          <w:tcPr>
            <w:tcW w:w="2131" w:type="dxa"/>
            <w:tcPrChange w:id="419" w:author="wjw" w:date="2017-12-10T20:34:00Z">
              <w:tcPr>
                <w:tcW w:w="2131" w:type="dxa"/>
              </w:tcPr>
            </w:tcPrChange>
          </w:tcPr>
          <w:p w:rsidR="004564D5" w:rsidRDefault="004564D5" w:rsidP="004564D5">
            <w:pPr>
              <w:jc w:val="center"/>
              <w:rPr>
                <w:ins w:id="420" w:author="wjw" w:date="2017-12-10T20:31:00Z"/>
                <w:rFonts w:hint="eastAsia"/>
              </w:rPr>
              <w:pPrChange w:id="421" w:author="wjw" w:date="2017-12-10T20:34:00Z">
                <w:pPr/>
              </w:pPrChange>
            </w:pPr>
            <w:ins w:id="422" w:author="wjw" w:date="2017-12-10T20:32:00Z">
              <w:r>
                <w:rPr>
                  <w:rFonts w:hint="eastAsia"/>
                </w:rPr>
                <w:t>6</w:t>
              </w:r>
            </w:ins>
          </w:p>
        </w:tc>
      </w:tr>
      <w:tr w:rsidR="004564D5" w:rsidTr="004564D5">
        <w:trPr>
          <w:jc w:val="center"/>
          <w:ins w:id="423" w:author="wjw" w:date="2017-12-10T20:31:00Z"/>
        </w:trPr>
        <w:tc>
          <w:tcPr>
            <w:tcW w:w="2130" w:type="dxa"/>
            <w:tcPrChange w:id="424" w:author="wjw" w:date="2017-12-10T20:34:00Z">
              <w:tcPr>
                <w:tcW w:w="2130" w:type="dxa"/>
              </w:tcPr>
            </w:tcPrChange>
          </w:tcPr>
          <w:p w:rsidR="004564D5" w:rsidRDefault="004564D5" w:rsidP="004564D5">
            <w:pPr>
              <w:jc w:val="center"/>
              <w:rPr>
                <w:ins w:id="425" w:author="wjw" w:date="2017-12-10T20:31:00Z"/>
                <w:rFonts w:hint="eastAsia"/>
              </w:rPr>
              <w:pPrChange w:id="426" w:author="wjw" w:date="2017-12-10T20:34:00Z">
                <w:pPr/>
              </w:pPrChange>
            </w:pPr>
            <w:ins w:id="427" w:author="wjw" w:date="2017-12-10T20:31:00Z">
              <w:r>
                <w:rPr>
                  <w:rFonts w:hint="eastAsia"/>
                </w:rPr>
                <w:t>训练</w:t>
              </w:r>
              <w:r>
                <w:t>第</w:t>
              </w:r>
            </w:ins>
            <w:ins w:id="428" w:author="wjw" w:date="2017-12-10T20:32:00Z">
              <w:r>
                <w:t>2</w:t>
              </w:r>
              <w:r>
                <w:t>批次错误率</w:t>
              </w:r>
            </w:ins>
          </w:p>
        </w:tc>
        <w:tc>
          <w:tcPr>
            <w:tcW w:w="2130" w:type="dxa"/>
            <w:tcPrChange w:id="429" w:author="wjw" w:date="2017-12-10T20:34:00Z">
              <w:tcPr>
                <w:tcW w:w="2130" w:type="dxa"/>
              </w:tcPr>
            </w:tcPrChange>
          </w:tcPr>
          <w:p w:rsidR="004564D5" w:rsidRDefault="004564D5" w:rsidP="004564D5">
            <w:pPr>
              <w:jc w:val="center"/>
              <w:rPr>
                <w:ins w:id="430" w:author="wjw" w:date="2017-12-10T20:31:00Z"/>
                <w:rFonts w:hint="eastAsia"/>
              </w:rPr>
              <w:pPrChange w:id="431" w:author="wjw" w:date="2017-12-10T20:34:00Z">
                <w:pPr/>
              </w:pPrChange>
            </w:pPr>
            <w:ins w:id="432" w:author="wjw" w:date="2017-12-10T20:32:00Z">
              <w:r>
                <w:rPr>
                  <w:rFonts w:hint="eastAsia"/>
                </w:rPr>
                <w:t>0</w:t>
              </w:r>
            </w:ins>
            <w:ins w:id="433" w:author="wjw" w:date="2017-12-10T20:33:00Z">
              <w:r>
                <w:t>.5</w:t>
              </w:r>
            </w:ins>
          </w:p>
        </w:tc>
        <w:tc>
          <w:tcPr>
            <w:tcW w:w="2131" w:type="dxa"/>
            <w:tcPrChange w:id="434" w:author="wjw" w:date="2017-12-10T20:34:00Z">
              <w:tcPr>
                <w:tcW w:w="2131" w:type="dxa"/>
              </w:tcPr>
            </w:tcPrChange>
          </w:tcPr>
          <w:p w:rsidR="004564D5" w:rsidRDefault="004564D5" w:rsidP="004564D5">
            <w:pPr>
              <w:jc w:val="center"/>
              <w:rPr>
                <w:ins w:id="435" w:author="wjw" w:date="2017-12-10T20:31:00Z"/>
                <w:rFonts w:hint="eastAsia"/>
              </w:rPr>
              <w:pPrChange w:id="436" w:author="wjw" w:date="2017-12-10T20:34:00Z">
                <w:pPr/>
              </w:pPrChange>
            </w:pPr>
            <w:ins w:id="437" w:author="wjw" w:date="2017-12-10T20:33:00Z">
              <w:r>
                <w:rPr>
                  <w:rFonts w:hint="eastAsia"/>
                </w:rPr>
                <w:t>0</w:t>
              </w:r>
              <w:r>
                <w:t>.2</w:t>
              </w:r>
            </w:ins>
          </w:p>
        </w:tc>
        <w:tc>
          <w:tcPr>
            <w:tcW w:w="2131" w:type="dxa"/>
            <w:tcPrChange w:id="438" w:author="wjw" w:date="2017-12-10T20:34:00Z">
              <w:tcPr>
                <w:tcW w:w="2131" w:type="dxa"/>
              </w:tcPr>
            </w:tcPrChange>
          </w:tcPr>
          <w:p w:rsidR="004564D5" w:rsidRDefault="004564D5" w:rsidP="004564D5">
            <w:pPr>
              <w:jc w:val="center"/>
              <w:rPr>
                <w:ins w:id="439" w:author="wjw" w:date="2017-12-10T20:31:00Z"/>
                <w:rFonts w:hint="eastAsia"/>
              </w:rPr>
              <w:pPrChange w:id="440" w:author="wjw" w:date="2017-12-10T20:34:00Z">
                <w:pPr/>
              </w:pPrChange>
            </w:pPr>
            <w:ins w:id="441" w:author="wjw" w:date="2017-12-10T20:33:00Z">
              <w:r>
                <w:rPr>
                  <w:rFonts w:hint="eastAsia"/>
                </w:rPr>
                <w:t>0</w:t>
              </w:r>
              <w:r>
                <w:t>.08</w:t>
              </w:r>
            </w:ins>
          </w:p>
        </w:tc>
      </w:tr>
      <w:tr w:rsidR="004564D5" w:rsidTr="004564D5">
        <w:trPr>
          <w:jc w:val="center"/>
          <w:ins w:id="442" w:author="wjw" w:date="2017-12-10T20:31:00Z"/>
        </w:trPr>
        <w:tc>
          <w:tcPr>
            <w:tcW w:w="2130" w:type="dxa"/>
            <w:tcPrChange w:id="443" w:author="wjw" w:date="2017-12-10T20:34:00Z">
              <w:tcPr>
                <w:tcW w:w="2130" w:type="dxa"/>
              </w:tcPr>
            </w:tcPrChange>
          </w:tcPr>
          <w:p w:rsidR="004564D5" w:rsidRDefault="004564D5" w:rsidP="004564D5">
            <w:pPr>
              <w:jc w:val="center"/>
              <w:rPr>
                <w:ins w:id="444" w:author="wjw" w:date="2017-12-10T20:31:00Z"/>
                <w:rFonts w:hint="eastAsia"/>
              </w:rPr>
              <w:pPrChange w:id="445" w:author="wjw" w:date="2017-12-10T20:34:00Z">
                <w:pPr/>
              </w:pPrChange>
            </w:pPr>
            <w:ins w:id="446" w:author="wjw" w:date="2017-12-10T20:32:00Z">
              <w:r>
                <w:rPr>
                  <w:rFonts w:hint="eastAsia"/>
                </w:rPr>
                <w:t>训练</w:t>
              </w:r>
              <w:r>
                <w:t>第</w:t>
              </w:r>
              <w:r>
                <w:t>4</w:t>
              </w:r>
              <w:r>
                <w:t>批次错误率</w:t>
              </w:r>
            </w:ins>
          </w:p>
        </w:tc>
        <w:tc>
          <w:tcPr>
            <w:tcW w:w="2130" w:type="dxa"/>
            <w:tcPrChange w:id="447" w:author="wjw" w:date="2017-12-10T20:34:00Z">
              <w:tcPr>
                <w:tcW w:w="2130" w:type="dxa"/>
              </w:tcPr>
            </w:tcPrChange>
          </w:tcPr>
          <w:p w:rsidR="004564D5" w:rsidRDefault="004564D5" w:rsidP="004564D5">
            <w:pPr>
              <w:jc w:val="center"/>
              <w:rPr>
                <w:ins w:id="448" w:author="wjw" w:date="2017-12-10T20:31:00Z"/>
                <w:rFonts w:hint="eastAsia"/>
              </w:rPr>
              <w:pPrChange w:id="449" w:author="wjw" w:date="2017-12-10T20:34:00Z">
                <w:pPr/>
              </w:pPrChange>
            </w:pPr>
            <w:ins w:id="450" w:author="wjw" w:date="2017-12-10T20:33:00Z">
              <w:r>
                <w:rPr>
                  <w:rFonts w:hint="eastAsia"/>
                </w:rPr>
                <w:t>0</w:t>
              </w:r>
              <w:r>
                <w:t>.4</w:t>
              </w:r>
            </w:ins>
          </w:p>
        </w:tc>
        <w:tc>
          <w:tcPr>
            <w:tcW w:w="2131" w:type="dxa"/>
            <w:tcPrChange w:id="451" w:author="wjw" w:date="2017-12-10T20:34:00Z">
              <w:tcPr>
                <w:tcW w:w="2131" w:type="dxa"/>
              </w:tcPr>
            </w:tcPrChange>
          </w:tcPr>
          <w:p w:rsidR="004564D5" w:rsidRDefault="004564D5" w:rsidP="004564D5">
            <w:pPr>
              <w:jc w:val="center"/>
              <w:rPr>
                <w:ins w:id="452" w:author="wjw" w:date="2017-12-10T20:31:00Z"/>
                <w:rFonts w:hint="eastAsia"/>
              </w:rPr>
              <w:pPrChange w:id="453" w:author="wjw" w:date="2017-12-10T20:34:00Z">
                <w:pPr/>
              </w:pPrChange>
            </w:pPr>
            <w:ins w:id="454" w:author="wjw" w:date="2017-12-10T20:33:00Z">
              <w:r>
                <w:rPr>
                  <w:rFonts w:hint="eastAsia"/>
                </w:rPr>
                <w:t>0</w:t>
              </w:r>
              <w:r>
                <w:t>.08</w:t>
              </w:r>
            </w:ins>
          </w:p>
        </w:tc>
        <w:tc>
          <w:tcPr>
            <w:tcW w:w="2131" w:type="dxa"/>
            <w:tcPrChange w:id="455" w:author="wjw" w:date="2017-12-10T20:34:00Z">
              <w:tcPr>
                <w:tcW w:w="2131" w:type="dxa"/>
              </w:tcPr>
            </w:tcPrChange>
          </w:tcPr>
          <w:p w:rsidR="004564D5" w:rsidRDefault="004564D5" w:rsidP="004564D5">
            <w:pPr>
              <w:jc w:val="center"/>
              <w:rPr>
                <w:ins w:id="456" w:author="wjw" w:date="2017-12-10T20:31:00Z"/>
                <w:rFonts w:hint="eastAsia"/>
              </w:rPr>
              <w:pPrChange w:id="457" w:author="wjw" w:date="2017-12-10T20:34:00Z">
                <w:pPr/>
              </w:pPrChange>
            </w:pPr>
            <w:ins w:id="458" w:author="wjw" w:date="2017-12-10T20:33:00Z">
              <w:r>
                <w:rPr>
                  <w:rFonts w:hint="eastAsia"/>
                </w:rPr>
                <w:t>0</w:t>
              </w:r>
              <w:r>
                <w:t>.03</w:t>
              </w:r>
            </w:ins>
          </w:p>
        </w:tc>
      </w:tr>
      <w:tr w:rsidR="004564D5" w:rsidTr="004564D5">
        <w:trPr>
          <w:jc w:val="center"/>
          <w:ins w:id="459" w:author="wjw" w:date="2017-12-10T20:31:00Z"/>
        </w:trPr>
        <w:tc>
          <w:tcPr>
            <w:tcW w:w="2130" w:type="dxa"/>
            <w:tcPrChange w:id="460" w:author="wjw" w:date="2017-12-10T20:34:00Z">
              <w:tcPr>
                <w:tcW w:w="2130" w:type="dxa"/>
              </w:tcPr>
            </w:tcPrChange>
          </w:tcPr>
          <w:p w:rsidR="004564D5" w:rsidRDefault="004564D5" w:rsidP="004564D5">
            <w:pPr>
              <w:jc w:val="center"/>
              <w:rPr>
                <w:ins w:id="461" w:author="wjw" w:date="2017-12-10T20:31:00Z"/>
                <w:rFonts w:hint="eastAsia"/>
              </w:rPr>
              <w:pPrChange w:id="462" w:author="wjw" w:date="2017-12-10T20:34:00Z">
                <w:pPr/>
              </w:pPrChange>
            </w:pPr>
            <w:ins w:id="463" w:author="wjw" w:date="2017-12-10T20:32:00Z">
              <w:r>
                <w:rPr>
                  <w:rFonts w:hint="eastAsia"/>
                </w:rPr>
                <w:t>训练</w:t>
              </w:r>
              <w:r>
                <w:t>第</w:t>
              </w:r>
              <w:r>
                <w:rPr>
                  <w:rFonts w:hint="eastAsia"/>
                </w:rPr>
                <w:t>8</w:t>
              </w:r>
              <w:r>
                <w:rPr>
                  <w:rFonts w:hint="eastAsia"/>
                </w:rPr>
                <w:t>批次</w:t>
              </w:r>
              <w:r>
                <w:t>错误率</w:t>
              </w:r>
            </w:ins>
          </w:p>
        </w:tc>
        <w:tc>
          <w:tcPr>
            <w:tcW w:w="2130" w:type="dxa"/>
            <w:tcPrChange w:id="464" w:author="wjw" w:date="2017-12-10T20:34:00Z">
              <w:tcPr>
                <w:tcW w:w="2130" w:type="dxa"/>
              </w:tcPr>
            </w:tcPrChange>
          </w:tcPr>
          <w:p w:rsidR="004564D5" w:rsidRDefault="004564D5" w:rsidP="004564D5">
            <w:pPr>
              <w:jc w:val="center"/>
              <w:rPr>
                <w:ins w:id="465" w:author="wjw" w:date="2017-12-10T20:31:00Z"/>
                <w:rFonts w:hint="eastAsia"/>
              </w:rPr>
              <w:pPrChange w:id="466" w:author="wjw" w:date="2017-12-10T20:34:00Z">
                <w:pPr/>
              </w:pPrChange>
            </w:pPr>
            <w:ins w:id="467" w:author="wjw" w:date="2017-12-10T20:33:00Z">
              <w:r>
                <w:rPr>
                  <w:rFonts w:hint="eastAsia"/>
                </w:rPr>
                <w:t>0</w:t>
              </w:r>
              <w:r>
                <w:t>.4</w:t>
              </w:r>
            </w:ins>
          </w:p>
        </w:tc>
        <w:tc>
          <w:tcPr>
            <w:tcW w:w="2131" w:type="dxa"/>
            <w:tcPrChange w:id="468" w:author="wjw" w:date="2017-12-10T20:34:00Z">
              <w:tcPr>
                <w:tcW w:w="2131" w:type="dxa"/>
              </w:tcPr>
            </w:tcPrChange>
          </w:tcPr>
          <w:p w:rsidR="004564D5" w:rsidRDefault="004564D5" w:rsidP="004564D5">
            <w:pPr>
              <w:jc w:val="center"/>
              <w:rPr>
                <w:ins w:id="469" w:author="wjw" w:date="2017-12-10T20:31:00Z"/>
                <w:rFonts w:hint="eastAsia"/>
              </w:rPr>
              <w:pPrChange w:id="470" w:author="wjw" w:date="2017-12-10T20:34:00Z">
                <w:pPr/>
              </w:pPrChange>
            </w:pPr>
            <w:ins w:id="471" w:author="wjw" w:date="2017-12-10T20:33:00Z">
              <w:r>
                <w:rPr>
                  <w:rFonts w:hint="eastAsia"/>
                </w:rPr>
                <w:t>0</w:t>
              </w:r>
              <w:r>
                <w:t>.06</w:t>
              </w:r>
            </w:ins>
          </w:p>
        </w:tc>
        <w:tc>
          <w:tcPr>
            <w:tcW w:w="2131" w:type="dxa"/>
            <w:tcPrChange w:id="472" w:author="wjw" w:date="2017-12-10T20:34:00Z">
              <w:tcPr>
                <w:tcW w:w="2131" w:type="dxa"/>
              </w:tcPr>
            </w:tcPrChange>
          </w:tcPr>
          <w:p w:rsidR="004564D5" w:rsidRDefault="004564D5" w:rsidP="004564D5">
            <w:pPr>
              <w:jc w:val="center"/>
              <w:rPr>
                <w:ins w:id="473" w:author="wjw" w:date="2017-12-10T20:31:00Z"/>
                <w:rFonts w:hint="eastAsia"/>
              </w:rPr>
              <w:pPrChange w:id="474" w:author="wjw" w:date="2017-12-10T20:34:00Z">
                <w:pPr/>
              </w:pPrChange>
            </w:pPr>
            <w:ins w:id="475" w:author="wjw" w:date="2017-12-10T20:33:00Z">
              <w:r>
                <w:rPr>
                  <w:rFonts w:hint="eastAsia"/>
                </w:rPr>
                <w:t>0</w:t>
              </w:r>
              <w:r>
                <w:t>.02</w:t>
              </w:r>
            </w:ins>
          </w:p>
        </w:tc>
      </w:tr>
      <w:tr w:rsidR="004564D5" w:rsidTr="004564D5">
        <w:trPr>
          <w:jc w:val="center"/>
          <w:ins w:id="476" w:author="wjw" w:date="2017-12-10T20:31:00Z"/>
        </w:trPr>
        <w:tc>
          <w:tcPr>
            <w:tcW w:w="2130" w:type="dxa"/>
            <w:tcPrChange w:id="477" w:author="wjw" w:date="2017-12-10T20:34:00Z">
              <w:tcPr>
                <w:tcW w:w="2130" w:type="dxa"/>
              </w:tcPr>
            </w:tcPrChange>
          </w:tcPr>
          <w:p w:rsidR="004564D5" w:rsidRDefault="004564D5" w:rsidP="004564D5">
            <w:pPr>
              <w:jc w:val="center"/>
              <w:rPr>
                <w:ins w:id="478" w:author="wjw" w:date="2017-12-10T20:31:00Z"/>
                <w:rFonts w:hint="eastAsia"/>
              </w:rPr>
              <w:pPrChange w:id="479" w:author="wjw" w:date="2017-12-10T20:34:00Z">
                <w:pPr/>
              </w:pPrChange>
            </w:pPr>
            <w:ins w:id="480" w:author="wjw" w:date="2017-12-10T20:32:00Z">
              <w:r>
                <w:rPr>
                  <w:rFonts w:hint="eastAsia"/>
                </w:rPr>
                <w:t>测试集</w:t>
              </w:r>
              <w:r>
                <w:t>错误率</w:t>
              </w:r>
            </w:ins>
          </w:p>
        </w:tc>
        <w:tc>
          <w:tcPr>
            <w:tcW w:w="2130" w:type="dxa"/>
            <w:tcPrChange w:id="481" w:author="wjw" w:date="2017-12-10T20:34:00Z">
              <w:tcPr>
                <w:tcW w:w="2130" w:type="dxa"/>
              </w:tcPr>
            </w:tcPrChange>
          </w:tcPr>
          <w:p w:rsidR="004564D5" w:rsidRDefault="004564D5" w:rsidP="004564D5">
            <w:pPr>
              <w:jc w:val="center"/>
              <w:rPr>
                <w:ins w:id="482" w:author="wjw" w:date="2017-12-10T20:31:00Z"/>
                <w:rFonts w:hint="eastAsia"/>
              </w:rPr>
              <w:pPrChange w:id="483" w:author="wjw" w:date="2017-12-10T20:34:00Z">
                <w:pPr/>
              </w:pPrChange>
            </w:pPr>
            <w:ins w:id="484" w:author="wjw" w:date="2017-12-10T20:33:00Z">
              <w:r>
                <w:rPr>
                  <w:rFonts w:hint="eastAsia"/>
                </w:rPr>
                <w:t>0</w:t>
              </w:r>
              <w:r>
                <w:t>.5</w:t>
              </w:r>
            </w:ins>
          </w:p>
        </w:tc>
        <w:tc>
          <w:tcPr>
            <w:tcW w:w="2131" w:type="dxa"/>
            <w:tcPrChange w:id="485" w:author="wjw" w:date="2017-12-10T20:34:00Z">
              <w:tcPr>
                <w:tcW w:w="2131" w:type="dxa"/>
              </w:tcPr>
            </w:tcPrChange>
          </w:tcPr>
          <w:p w:rsidR="004564D5" w:rsidRDefault="004564D5" w:rsidP="004564D5">
            <w:pPr>
              <w:jc w:val="center"/>
              <w:rPr>
                <w:ins w:id="486" w:author="wjw" w:date="2017-12-10T20:31:00Z"/>
                <w:rFonts w:hint="eastAsia"/>
              </w:rPr>
              <w:pPrChange w:id="487" w:author="wjw" w:date="2017-12-10T20:34:00Z">
                <w:pPr/>
              </w:pPrChange>
            </w:pPr>
            <w:ins w:id="488" w:author="wjw" w:date="2017-12-10T20:33:00Z">
              <w:r>
                <w:rPr>
                  <w:rFonts w:hint="eastAsia"/>
                </w:rPr>
                <w:t>0</w:t>
              </w:r>
            </w:ins>
            <w:ins w:id="489" w:author="wjw" w:date="2017-12-10T20:34:00Z">
              <w:r>
                <w:t>.08</w:t>
              </w:r>
            </w:ins>
          </w:p>
        </w:tc>
        <w:tc>
          <w:tcPr>
            <w:tcW w:w="2131" w:type="dxa"/>
            <w:tcPrChange w:id="490" w:author="wjw" w:date="2017-12-10T20:34:00Z">
              <w:tcPr>
                <w:tcW w:w="2131" w:type="dxa"/>
              </w:tcPr>
            </w:tcPrChange>
          </w:tcPr>
          <w:p w:rsidR="004564D5" w:rsidRDefault="004564D5" w:rsidP="004564D5">
            <w:pPr>
              <w:jc w:val="center"/>
              <w:rPr>
                <w:ins w:id="491" w:author="wjw" w:date="2017-12-10T20:31:00Z"/>
                <w:rFonts w:hint="eastAsia"/>
              </w:rPr>
              <w:pPrChange w:id="492" w:author="wjw" w:date="2017-12-10T20:34:00Z">
                <w:pPr/>
              </w:pPrChange>
            </w:pPr>
            <w:ins w:id="493" w:author="wjw" w:date="2017-12-10T20:34:00Z">
              <w:r>
                <w:rPr>
                  <w:rFonts w:hint="eastAsia"/>
                </w:rPr>
                <w:t>0</w:t>
              </w:r>
              <w:r>
                <w:t>.05</w:t>
              </w:r>
            </w:ins>
          </w:p>
        </w:tc>
      </w:tr>
    </w:tbl>
    <w:p w:rsidR="004564D5" w:rsidRPr="004564D5" w:rsidRDefault="004564D5" w:rsidP="004564D5">
      <w:pPr>
        <w:jc w:val="center"/>
        <w:rPr>
          <w:rFonts w:hint="eastAsia"/>
        </w:rPr>
        <w:pPrChange w:id="494" w:author="wjw" w:date="2017-12-10T20:34:00Z">
          <w:pPr>
            <w:pStyle w:val="3"/>
          </w:pPr>
        </w:pPrChange>
      </w:pPr>
      <w:ins w:id="495" w:author="wjw" w:date="2017-12-10T20:34:00Z">
        <w:r>
          <w:rPr>
            <w:rFonts w:hint="eastAsia"/>
          </w:rPr>
          <w:t>表</w:t>
        </w:r>
        <w:r>
          <w:rPr>
            <w:rFonts w:hint="eastAsia"/>
          </w:rPr>
          <w:t>4</w:t>
        </w:r>
        <w:r>
          <w:t xml:space="preserve">.10 </w:t>
        </w:r>
      </w:ins>
      <w:ins w:id="496" w:author="wjw" w:date="2017-12-10T20:36:00Z">
        <w:r w:rsidR="00CF629F">
          <w:rPr>
            <w:rFonts w:hint="eastAsia"/>
          </w:rPr>
          <w:t>各</w:t>
        </w:r>
        <w:r w:rsidR="00CF629F">
          <w:t>层数测试</w:t>
        </w:r>
      </w:ins>
      <w:ins w:id="497" w:author="wjw" w:date="2017-12-10T20:37:00Z">
        <w:r w:rsidR="00CF629F">
          <w:t>错误率</w:t>
        </w:r>
      </w:ins>
    </w:p>
    <w:p w:rsidR="00285ED4" w:rsidRDefault="00770544" w:rsidP="00285ED4">
      <w:pPr>
        <w:pStyle w:val="20505"/>
      </w:pPr>
      <w:bookmarkStart w:id="498" w:name="_Toc490218702"/>
      <w:r>
        <w:rPr>
          <w:rFonts w:hint="eastAsia"/>
        </w:rPr>
        <w:t>基于强化学习</w:t>
      </w:r>
      <w:r>
        <w:t>的车辆控制算法设计</w:t>
      </w:r>
      <w:bookmarkEnd w:id="498"/>
    </w:p>
    <w:p w:rsidR="00285ED4" w:rsidRDefault="00285ED4" w:rsidP="00285ED4">
      <w:pPr>
        <w:ind w:firstLineChars="200" w:firstLine="480"/>
      </w:pPr>
      <w:r>
        <w:rPr>
          <w:rFonts w:hint="eastAsia"/>
        </w:rPr>
        <w:t>在</w:t>
      </w:r>
      <w:r>
        <w:t>前人研究中，大多数都是</w:t>
      </w:r>
      <w:r>
        <w:rPr>
          <w:rFonts w:hint="eastAsia"/>
        </w:rPr>
        <w:t>直接</w:t>
      </w:r>
      <w:r>
        <w:t>采用</w:t>
      </w:r>
      <w:r>
        <w:rPr>
          <w:rFonts w:hint="eastAsia"/>
        </w:rPr>
        <w:t>了</w:t>
      </w:r>
      <w:r>
        <w:t>直线提取的方式来进行车道线检测，</w:t>
      </w:r>
      <w:r>
        <w:lastRenderedPageBreak/>
        <w:t>但是，</w:t>
      </w:r>
      <w:r>
        <w:rPr>
          <w:rFonts w:hint="eastAsia"/>
        </w:rPr>
        <w:t>在</w:t>
      </w:r>
      <w:r>
        <w:t>现实情况中，由于光照，</w:t>
      </w:r>
      <w:r>
        <w:rPr>
          <w:rFonts w:hint="eastAsia"/>
        </w:rPr>
        <w:t>图像</w:t>
      </w:r>
      <w:r>
        <w:t>质量的不同</w:t>
      </w:r>
      <w:r>
        <w:rPr>
          <w:rFonts w:hint="eastAsia"/>
        </w:rPr>
        <w:t>，</w:t>
      </w:r>
      <w:r>
        <w:t>直接采用直线识别的方法会导致误判或者无法识别的情况</w:t>
      </w:r>
      <w:r>
        <w:rPr>
          <w:rFonts w:hint="eastAsia"/>
        </w:rPr>
        <w:t>。</w:t>
      </w:r>
      <w:r>
        <w:t>除此之外</w:t>
      </w:r>
      <w:r>
        <w:rPr>
          <w:rFonts w:hint="eastAsia"/>
        </w:rPr>
        <w:t>，前方</w:t>
      </w:r>
      <w:r>
        <w:t>道路</w:t>
      </w:r>
      <w:r>
        <w:rPr>
          <w:rFonts w:hint="eastAsia"/>
        </w:rPr>
        <w:t>具体</w:t>
      </w:r>
      <w:r>
        <w:t>情况是一个不可预知的图像，所以本文采用了强化学习来进行车辆的控制</w:t>
      </w:r>
      <w:r w:rsidR="0058404E">
        <w:rPr>
          <w:rFonts w:hint="eastAsia"/>
        </w:rPr>
        <w:t>。</w:t>
      </w:r>
    </w:p>
    <w:p w:rsidR="00372FD5" w:rsidRDefault="00372FD5" w:rsidP="00372FD5">
      <w:pPr>
        <w:pStyle w:val="3"/>
      </w:pPr>
      <w:bookmarkStart w:id="499" w:name="_Toc490218703"/>
      <w:r>
        <w:rPr>
          <w:rFonts w:hint="eastAsia"/>
        </w:rPr>
        <w:t>Q</w:t>
      </w:r>
      <w:r>
        <w:rPr>
          <w:rFonts w:hint="eastAsia"/>
        </w:rPr>
        <w:t>学习</w:t>
      </w:r>
      <w:r>
        <w:t>方法运用设计</w:t>
      </w:r>
      <w:bookmarkEnd w:id="499"/>
    </w:p>
    <w:p w:rsidR="000009DB" w:rsidRDefault="0058404E" w:rsidP="000009DB">
      <w:pPr>
        <w:ind w:firstLine="480"/>
      </w:pPr>
      <w:r>
        <w:rPr>
          <w:rFonts w:hint="eastAsia"/>
        </w:rPr>
        <w:t>在</w:t>
      </w:r>
      <w:r>
        <w:t>众多的强化学习算法中，本文选用的是</w:t>
      </w:r>
      <w:r>
        <w:t>Q</w:t>
      </w:r>
      <w:r>
        <w:t>学习算法（</w:t>
      </w:r>
      <w:r>
        <w:rPr>
          <w:rFonts w:hint="eastAsia"/>
        </w:rPr>
        <w:t>Q</w:t>
      </w:r>
      <w:r>
        <w:t xml:space="preserve"> Learning</w:t>
      </w:r>
      <w:r>
        <w:rPr>
          <w:rFonts w:hint="eastAsia"/>
        </w:rPr>
        <w:t>）</w:t>
      </w:r>
      <w:r>
        <w:t>。</w:t>
      </w:r>
      <w:r>
        <w:rPr>
          <w:rFonts w:hint="eastAsia"/>
        </w:rPr>
        <w:t>Q</w:t>
      </w:r>
      <w:r>
        <w:t xml:space="preserve"> learning </w:t>
      </w:r>
      <w:r>
        <w:rPr>
          <w:rFonts w:hint="eastAsia"/>
        </w:rPr>
        <w:t>采用</w:t>
      </w:r>
      <w:r>
        <w:t>的</w:t>
      </w:r>
      <w:r>
        <w:rPr>
          <w:rFonts w:hint="eastAsia"/>
        </w:rPr>
        <w:t>大致</w:t>
      </w:r>
      <w:r>
        <w:t>思想是采用状态</w:t>
      </w:r>
      <w:r>
        <w:rPr>
          <w:rFonts w:hint="eastAsia"/>
        </w:rPr>
        <w:t>(</w:t>
      </w:r>
      <w:r>
        <w:t>s</w:t>
      </w:r>
      <w:r>
        <w:rPr>
          <w:rFonts w:hint="eastAsia"/>
        </w:rPr>
        <w:t>)-</w:t>
      </w:r>
      <w:r>
        <w:rPr>
          <w:rFonts w:hint="eastAsia"/>
        </w:rPr>
        <w:t>动作</w:t>
      </w:r>
      <w:r>
        <w:rPr>
          <w:rFonts w:hint="eastAsia"/>
        </w:rPr>
        <w:t>(</w:t>
      </w:r>
      <w:r>
        <w:t>a</w:t>
      </w:r>
      <w:r>
        <w:rPr>
          <w:rFonts w:hint="eastAsia"/>
        </w:rPr>
        <w:t>)</w:t>
      </w:r>
      <w:r>
        <w:t>对奖赏和</w:t>
      </w:r>
      <w:r>
        <w:t>Q</w:t>
      </w:r>
      <w:r>
        <w:t>（</w:t>
      </w:r>
      <w:r>
        <w:rPr>
          <w:rFonts w:hint="eastAsia"/>
        </w:rPr>
        <w:t>s, a</w:t>
      </w:r>
      <w:r>
        <w:t>）</w:t>
      </w:r>
      <w:r>
        <w:rPr>
          <w:rFonts w:hint="eastAsia"/>
        </w:rPr>
        <w:t>作为</w:t>
      </w:r>
      <w:r>
        <w:t>估计函数，提出另一种与模型无关的学习算法。</w:t>
      </w:r>
      <w:r>
        <w:rPr>
          <w:rFonts w:hint="eastAsia"/>
        </w:rPr>
        <w:t>在本文</w:t>
      </w:r>
      <w:r>
        <w:t>中，小车</w:t>
      </w:r>
      <w:r>
        <w:rPr>
          <w:rFonts w:hint="eastAsia"/>
        </w:rPr>
        <w:t>每</w:t>
      </w:r>
      <w:r>
        <w:t>行动一次都</w:t>
      </w:r>
      <w:r>
        <w:rPr>
          <w:rFonts w:hint="eastAsia"/>
        </w:rPr>
        <w:t>会</w:t>
      </w:r>
      <w:r>
        <w:t>到达一个新的状态</w:t>
      </w:r>
      <w:r>
        <w:rPr>
          <w:rFonts w:hint="eastAsia"/>
        </w:rPr>
        <w:t>：</w:t>
      </w:r>
      <w:r>
        <w:t>两条车道线都出现，只有左侧车道线出现，只有右侧车道线出现，出现横向的车道线或根本就没有车道线的</w:t>
      </w:r>
      <w:r>
        <w:rPr>
          <w:rFonts w:hint="eastAsia"/>
        </w:rPr>
        <w:t>出现</w:t>
      </w:r>
      <w:r>
        <w:t>。</w:t>
      </w:r>
      <w:r>
        <w:rPr>
          <w:rFonts w:hint="eastAsia"/>
        </w:rPr>
        <w:t>每一种</w:t>
      </w:r>
      <w:r>
        <w:t>状态下</w:t>
      </w:r>
      <w:r>
        <w:rPr>
          <w:rFonts w:hint="eastAsia"/>
        </w:rPr>
        <w:t>可</w:t>
      </w:r>
      <w:r>
        <w:t>做出不同的动作（</w:t>
      </w:r>
      <w:r>
        <w:rPr>
          <w:rFonts w:hint="eastAsia"/>
        </w:rPr>
        <w:t>action</w:t>
      </w:r>
      <w:r>
        <w:t>）</w:t>
      </w:r>
      <w:r>
        <w:rPr>
          <w:rFonts w:hint="eastAsia"/>
        </w:rPr>
        <w:t>。</w:t>
      </w:r>
      <w:r>
        <w:t>根据现实情况，本文</w:t>
      </w:r>
      <w:r>
        <w:rPr>
          <w:rFonts w:hint="eastAsia"/>
        </w:rPr>
        <w:t>设计</w:t>
      </w:r>
      <w:r>
        <w:t>了一个</w:t>
      </w:r>
      <w:r>
        <w:t>Q</w:t>
      </w:r>
      <w:r>
        <w:t>（</w:t>
      </w:r>
      <w:r>
        <w:rPr>
          <w:rFonts w:hint="eastAsia"/>
        </w:rPr>
        <w:t>s, a</w:t>
      </w:r>
      <w:r>
        <w:t>）</w:t>
      </w:r>
      <w:r>
        <w:rPr>
          <w:rFonts w:hint="eastAsia"/>
        </w:rPr>
        <w:t>,s</w:t>
      </w:r>
      <w:r>
        <w:rPr>
          <w:rFonts w:hint="eastAsia"/>
        </w:rPr>
        <w:t>为</w:t>
      </w:r>
      <w:r>
        <w:t>目前的状态</w:t>
      </w:r>
      <w:r>
        <w:t>state</w:t>
      </w:r>
      <w:r>
        <w:t>，</w:t>
      </w:r>
      <w:r>
        <w:t>a</w:t>
      </w:r>
      <w:r>
        <w:rPr>
          <w:rFonts w:hint="eastAsia"/>
        </w:rPr>
        <w:t>为</w:t>
      </w:r>
      <w:r>
        <w:t>所需要采取的动作</w:t>
      </w:r>
      <w:r>
        <w:t>action</w:t>
      </w:r>
      <w:r w:rsidR="000009DB">
        <w:rPr>
          <w:rFonts w:hint="eastAsia"/>
        </w:rPr>
        <w:t>，</w:t>
      </w:r>
      <w:r w:rsidR="000009DB">
        <w:t>此</w:t>
      </w:r>
      <w:r w:rsidR="000009DB">
        <w:t>Q</w:t>
      </w:r>
      <w:r w:rsidR="000009DB">
        <w:t>（</w:t>
      </w:r>
      <w:r w:rsidR="000009DB">
        <w:rPr>
          <w:rFonts w:hint="eastAsia"/>
        </w:rPr>
        <w:t>s</w:t>
      </w:r>
      <w:r w:rsidR="000009DB">
        <w:t>，</w:t>
      </w:r>
      <w:r w:rsidR="000009DB">
        <w:t>a</w:t>
      </w:r>
      <w:r w:rsidR="000009DB">
        <w:t>）</w:t>
      </w:r>
      <w:r w:rsidR="000009DB">
        <w:rPr>
          <w:rFonts w:hint="eastAsia"/>
        </w:rPr>
        <w:t>作为</w:t>
      </w:r>
      <w:r w:rsidR="000009DB">
        <w:t>估计函数</w:t>
      </w:r>
      <w:r w:rsidR="000009DB">
        <w:rPr>
          <w:rFonts w:hint="eastAsia"/>
        </w:rPr>
        <w:t>用于</w:t>
      </w:r>
      <w:r w:rsidR="000009DB">
        <w:t>根据目前</w:t>
      </w:r>
      <w:r w:rsidR="000009DB">
        <w:rPr>
          <w:rFonts w:hint="eastAsia"/>
        </w:rPr>
        <w:t>的</w:t>
      </w:r>
      <w:r w:rsidR="000009DB">
        <w:t>状态</w:t>
      </w:r>
      <w:r w:rsidR="000009DB">
        <w:t>state</w:t>
      </w:r>
      <w:r w:rsidR="000009DB">
        <w:t>来进行</w:t>
      </w:r>
      <w:r w:rsidR="000009DB">
        <w:t>aciton</w:t>
      </w:r>
      <w:r w:rsidR="000009DB">
        <w:t>的选择，同时，惩罚函数</w:t>
      </w:r>
      <w:r w:rsidR="000009DB">
        <w:rPr>
          <w:rFonts w:hint="eastAsia"/>
        </w:rPr>
        <w:t>如</w:t>
      </w:r>
      <w:r w:rsidR="000009DB">
        <w:t>公式</w:t>
      </w:r>
      <w:r w:rsidR="000009DB">
        <w:rPr>
          <w:rFonts w:hint="eastAsia"/>
        </w:rPr>
        <w:t>4</w:t>
      </w:r>
      <w:r w:rsidR="000009DB">
        <w:t>.1</w:t>
      </w:r>
    </w:p>
    <w:p w:rsidR="0058404E" w:rsidRDefault="00F939E4" w:rsidP="000009DB">
      <w:pPr>
        <w:ind w:firstLine="480"/>
        <w:jc w:val="center"/>
      </w:pP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a (a&gt;0)</m:t>
                </m:r>
              </m:e>
              <m:e>
                <m:r>
                  <w:rPr>
                    <w:rFonts w:ascii="Cambria Math" w:hAnsi="Cambria Math"/>
                  </w:rPr>
                  <m:t>-b (b&gt;0)</m:t>
                </m:r>
              </m:e>
              <m:e>
                <m:r>
                  <w:rPr>
                    <w:rFonts w:ascii="Cambria Math" w:hAnsi="Cambria Math"/>
                  </w:rPr>
                  <m:t xml:space="preserve">0 </m:t>
                </m:r>
              </m:e>
            </m:eqArr>
          </m:e>
        </m:d>
      </m:oMath>
      <w:r w:rsidR="000009DB">
        <w:rPr>
          <w:rFonts w:hint="eastAsia"/>
        </w:rPr>
        <w:t xml:space="preserve">      </w:t>
      </w:r>
      <w:r w:rsidR="000009DB">
        <w:rPr>
          <w:rFonts w:hint="eastAsia"/>
        </w:rPr>
        <w:t>公式</w:t>
      </w:r>
      <w:r w:rsidR="000009DB">
        <w:rPr>
          <w:rFonts w:hint="eastAsia"/>
        </w:rPr>
        <w:t>4</w:t>
      </w:r>
      <w:r w:rsidR="000009DB">
        <w:t>.1</w:t>
      </w:r>
    </w:p>
    <w:p w:rsidR="00C74EA2" w:rsidRPr="0058404E" w:rsidRDefault="00C74EA2" w:rsidP="00C74EA2">
      <w:pPr>
        <w:ind w:firstLine="480"/>
      </w:pPr>
      <w:r>
        <w:rPr>
          <w:rFonts w:hint="eastAsia"/>
        </w:rPr>
        <w:t>根据公式</w:t>
      </w:r>
      <w:r>
        <w:rPr>
          <w:rFonts w:hint="eastAsia"/>
        </w:rPr>
        <w:t>4</w:t>
      </w:r>
      <w:r>
        <w:t>.1</w:t>
      </w:r>
      <w:r>
        <w:rPr>
          <w:rFonts w:hint="eastAsia"/>
        </w:rPr>
        <w:t>，</w:t>
      </w:r>
      <w:r>
        <w:t>当车辆通过</w:t>
      </w:r>
      <w:r>
        <w:t>Q</w:t>
      </w:r>
      <w:r>
        <w:t>（</w:t>
      </w:r>
      <w:r>
        <w:rPr>
          <w:rFonts w:hint="eastAsia"/>
        </w:rPr>
        <w:t>s</w:t>
      </w:r>
      <w:r>
        <w:t>, a</w:t>
      </w:r>
      <w:r>
        <w:t>）</w:t>
      </w:r>
      <w:r>
        <w:rPr>
          <w:rFonts w:hint="eastAsia"/>
        </w:rPr>
        <w:t>选择</w:t>
      </w:r>
      <w:r>
        <w:t>唯一</w:t>
      </w:r>
      <w:r>
        <w:t>action</w:t>
      </w:r>
      <w:r>
        <w:t>后，若进入了</w:t>
      </w:r>
      <w:r>
        <w:rPr>
          <w:rFonts w:hint="eastAsia"/>
        </w:rPr>
        <w:t>新</w:t>
      </w:r>
      <w:r>
        <w:t>的状态为</w:t>
      </w:r>
      <w:r>
        <w:rPr>
          <w:rFonts w:hint="eastAsia"/>
        </w:rPr>
        <w:t>左右</w:t>
      </w:r>
      <w:r>
        <w:t>车道线都存在，则</w:t>
      </w:r>
      <w:r>
        <w:rPr>
          <w:rFonts w:hint="eastAsia"/>
        </w:rPr>
        <w:t>r</w:t>
      </w:r>
      <w:r>
        <w:t xml:space="preserve"> = a (a = 0)</w:t>
      </w:r>
      <w:r>
        <w:rPr>
          <w:rFonts w:hint="eastAsia"/>
        </w:rPr>
        <w:t>，相当于</w:t>
      </w:r>
      <w:r>
        <w:t>车辆选择了正确的</w:t>
      </w:r>
      <w:r>
        <w:t>action</w:t>
      </w:r>
      <w:r>
        <w:t>，得到</w:t>
      </w:r>
      <w:r>
        <w:t>a</w:t>
      </w:r>
      <w:r>
        <w:t>个奖励值；若进入的新的状态为只</w:t>
      </w:r>
      <w:r>
        <w:rPr>
          <w:rFonts w:hint="eastAsia"/>
        </w:rPr>
        <w:t>有</w:t>
      </w:r>
      <w:r>
        <w:t>左车道线或只有右车道线，则</w:t>
      </w:r>
      <w:r>
        <w:t>r</w:t>
      </w:r>
      <w:r w:rsidR="00115E1D">
        <w:t xml:space="preserve"> = 0</w:t>
      </w:r>
      <w:r w:rsidR="00115E1D">
        <w:rPr>
          <w:rFonts w:hint="eastAsia"/>
        </w:rPr>
        <w:t>，</w:t>
      </w:r>
      <w:r w:rsidR="00115E1D">
        <w:t>相当于选择</w:t>
      </w:r>
      <w:r w:rsidR="00115E1D">
        <w:rPr>
          <w:rFonts w:hint="eastAsia"/>
        </w:rPr>
        <w:t>的</w:t>
      </w:r>
      <w:r w:rsidR="00115E1D">
        <w:t>action</w:t>
      </w:r>
      <w:r w:rsidR="00115E1D">
        <w:t>所带来的结果不是最好的，</w:t>
      </w:r>
      <w:r w:rsidR="00B7758E">
        <w:rPr>
          <w:rFonts w:hint="eastAsia"/>
        </w:rPr>
        <w:t>但是</w:t>
      </w:r>
      <w:r w:rsidR="00B7758E">
        <w:t>也不是错误的</w:t>
      </w:r>
      <w:r w:rsidR="00B7758E">
        <w:rPr>
          <w:rFonts w:hint="eastAsia"/>
        </w:rPr>
        <w:t>；</w:t>
      </w:r>
      <w:r w:rsidR="00B7758E">
        <w:t>若进入的新的状态为完全没有了车道线或出现了横向的车道线，则</w:t>
      </w:r>
      <w:r w:rsidR="00B7758E">
        <w:t>r = -b</w:t>
      </w:r>
      <w:r w:rsidR="00B7758E">
        <w:t>（</w:t>
      </w:r>
      <w:r w:rsidR="00B7758E">
        <w:rPr>
          <w:rFonts w:hint="eastAsia"/>
        </w:rPr>
        <w:t>b &gt; 0</w:t>
      </w:r>
      <w:r w:rsidR="00B7758E">
        <w:t>）</w:t>
      </w:r>
      <w:r w:rsidR="00B7758E">
        <w:rPr>
          <w:rFonts w:hint="eastAsia"/>
        </w:rPr>
        <w:t>，</w:t>
      </w:r>
      <w:r w:rsidR="00B7758E">
        <w:t>相当于选择了错误的</w:t>
      </w:r>
      <w:r w:rsidR="00B7758E">
        <w:t>action</w:t>
      </w:r>
      <w:r w:rsidR="00B7758E">
        <w:t>导致了车辆直接</w:t>
      </w:r>
      <w:r w:rsidR="00507226">
        <w:rPr>
          <w:rFonts w:hint="eastAsia"/>
        </w:rPr>
        <w:t>驶</w:t>
      </w:r>
      <w:r w:rsidR="00B7758E">
        <w:t>出了车道线，会被惩罚。</w:t>
      </w:r>
    </w:p>
    <w:p w:rsidR="00770544" w:rsidRDefault="00770544" w:rsidP="00770544">
      <w:pPr>
        <w:pStyle w:val="20505"/>
      </w:pPr>
      <w:bookmarkStart w:id="500" w:name="_Toc490218704"/>
      <w:r>
        <w:rPr>
          <w:rFonts w:hint="eastAsia"/>
        </w:rPr>
        <w:t>本章</w:t>
      </w:r>
      <w:r>
        <w:t>小结</w:t>
      </w:r>
      <w:bookmarkEnd w:id="500"/>
    </w:p>
    <w:p w:rsidR="00FF7C8B" w:rsidRDefault="00106A2E" w:rsidP="00106A2E">
      <w:pPr>
        <w:ind w:firstLineChars="200" w:firstLine="480"/>
      </w:pPr>
      <w:r>
        <w:rPr>
          <w:rFonts w:hint="eastAsia"/>
        </w:rPr>
        <w:t>本章</w:t>
      </w:r>
      <w:r>
        <w:t>主要针对车道线识别算法模型</w:t>
      </w:r>
      <w:r>
        <w:rPr>
          <w:rFonts w:hint="eastAsia"/>
        </w:rPr>
        <w:t>详细</w:t>
      </w:r>
      <w:r>
        <w:t>介绍了每个</w:t>
      </w:r>
      <w:r>
        <w:rPr>
          <w:rFonts w:hint="eastAsia"/>
        </w:rPr>
        <w:t>功能</w:t>
      </w:r>
      <w:r>
        <w:t>对应的模块的具体实现方式，以及实现该模块所需要使用的</w:t>
      </w:r>
      <w:r>
        <w:rPr>
          <w:rFonts w:hint="eastAsia"/>
        </w:rPr>
        <w:t>相关</w:t>
      </w:r>
      <w:r>
        <w:t>算法</w:t>
      </w:r>
      <w:r>
        <w:rPr>
          <w:rFonts w:hint="eastAsia"/>
        </w:rPr>
        <w:t>和</w:t>
      </w:r>
      <w:r>
        <w:t>工具。根据</w:t>
      </w:r>
      <w:r>
        <w:rPr>
          <w:rFonts w:hint="eastAsia"/>
        </w:rPr>
        <w:t>车道线</w:t>
      </w:r>
      <w:r>
        <w:t>识别的流程，本章首先介绍了图像预处理的方式：数据图像的标注</w:t>
      </w:r>
      <w:r>
        <w:rPr>
          <w:rFonts w:hint="eastAsia"/>
        </w:rPr>
        <w:t>和</w:t>
      </w:r>
      <w:r>
        <w:t>筛选</w:t>
      </w:r>
      <w:r w:rsidR="00C837E4">
        <w:rPr>
          <w:rFonts w:hint="eastAsia"/>
        </w:rPr>
        <w:t>，</w:t>
      </w:r>
      <w:r w:rsidR="00C837E4">
        <w:t>ROI</w:t>
      </w:r>
      <w:r w:rsidR="00C837E4">
        <w:t>区域的选取</w:t>
      </w:r>
      <w:r w:rsidR="00C837E4">
        <w:rPr>
          <w:rFonts w:hint="eastAsia"/>
        </w:rPr>
        <w:t>和</w:t>
      </w:r>
      <w:r w:rsidR="00C837E4">
        <w:t>直线的提取；紧接着，介绍了</w:t>
      </w:r>
      <w:r w:rsidR="000F53BC">
        <w:rPr>
          <w:rFonts w:hint="eastAsia"/>
        </w:rPr>
        <w:t>卷积</w:t>
      </w:r>
      <w:r w:rsidR="000F53BC">
        <w:t>神经网络（</w:t>
      </w:r>
      <w:r w:rsidR="000F53BC">
        <w:rPr>
          <w:rFonts w:hint="eastAsia"/>
        </w:rPr>
        <w:t>CNN</w:t>
      </w:r>
      <w:r w:rsidR="000F53BC">
        <w:t>）</w:t>
      </w:r>
      <w:r w:rsidR="009B1009">
        <w:rPr>
          <w:rFonts w:hint="eastAsia"/>
        </w:rPr>
        <w:t>的</w:t>
      </w:r>
      <w:r w:rsidR="009B1009">
        <w:t>设计</w:t>
      </w:r>
      <w:r w:rsidR="000F53BC">
        <w:rPr>
          <w:rFonts w:hint="eastAsia"/>
        </w:rPr>
        <w:t>，运用</w:t>
      </w:r>
      <w:r w:rsidR="000F53BC">
        <w:t>CNN</w:t>
      </w:r>
      <w:r w:rsidR="000F53BC">
        <w:t>来进行车道线图像</w:t>
      </w:r>
      <w:r w:rsidR="000F53BC">
        <w:rPr>
          <w:rFonts w:hint="eastAsia"/>
        </w:rPr>
        <w:t>中</w:t>
      </w:r>
      <w:r w:rsidR="000F53BC">
        <w:t>车道线</w:t>
      </w:r>
      <w:r w:rsidR="000F53BC">
        <w:rPr>
          <w:rFonts w:hint="eastAsia"/>
        </w:rPr>
        <w:t>的</w:t>
      </w:r>
      <w:r w:rsidR="000F53BC">
        <w:t>识别和状态分类，主要介绍了所采用的</w:t>
      </w:r>
      <w:r w:rsidR="000F53BC">
        <w:t>CNN</w:t>
      </w:r>
      <w:r w:rsidR="000F53BC">
        <w:t>的</w:t>
      </w:r>
      <w:r w:rsidR="000F53BC">
        <w:rPr>
          <w:rFonts w:hint="eastAsia"/>
        </w:rPr>
        <w:t>架构</w:t>
      </w:r>
      <w:r w:rsidR="000F53BC">
        <w:t>，以及参数寻优的选择</w:t>
      </w:r>
      <w:r w:rsidR="009B1009">
        <w:rPr>
          <w:rFonts w:hint="eastAsia"/>
        </w:rPr>
        <w:t>。最后</w:t>
      </w:r>
      <w:r w:rsidR="009B1009">
        <w:t>，本章介绍了</w:t>
      </w:r>
      <w:r w:rsidR="009B1009">
        <w:rPr>
          <w:rFonts w:hint="eastAsia"/>
        </w:rPr>
        <w:t>运用</w:t>
      </w:r>
      <w:r w:rsidR="009B1009">
        <w:t>强化学习来进行车辆的控制，详细介绍了强化学习中的</w:t>
      </w:r>
      <w:r w:rsidR="009B1009">
        <w:t>Q learning</w:t>
      </w:r>
      <w:r w:rsidR="009B1009">
        <w:t>的整体设计以配合智能车</w:t>
      </w:r>
      <w:r w:rsidR="00507226">
        <w:rPr>
          <w:rFonts w:hint="eastAsia"/>
        </w:rPr>
        <w:t>的</w:t>
      </w:r>
      <w:r w:rsidR="009B1009">
        <w:t>控制</w:t>
      </w:r>
    </w:p>
    <w:p w:rsidR="00FF7C8B" w:rsidRDefault="00FF7C8B" w:rsidP="001E6446">
      <w:pPr>
        <w:spacing w:before="120" w:after="120" w:line="312" w:lineRule="auto"/>
        <w:ind w:firstLineChars="200" w:firstLine="480"/>
      </w:pPr>
    </w:p>
    <w:p w:rsidR="00FF7C8B" w:rsidRDefault="00FF7C8B" w:rsidP="001E6446">
      <w:pPr>
        <w:spacing w:before="120" w:after="120" w:line="312" w:lineRule="auto"/>
        <w:ind w:firstLineChars="200" w:firstLine="480"/>
      </w:pPr>
    </w:p>
    <w:p w:rsidR="00FF7C8B" w:rsidDel="00E20203" w:rsidRDefault="00FF7C8B">
      <w:pPr>
        <w:spacing w:before="120" w:after="120" w:line="312" w:lineRule="auto"/>
        <w:rPr>
          <w:del w:id="501" w:author="wjw" w:date="2017-12-10T17:21:00Z"/>
        </w:rPr>
        <w:pPrChange w:id="502" w:author="wjw" w:date="2017-12-10T17:21:00Z">
          <w:pPr>
            <w:spacing w:before="120" w:after="120" w:line="312" w:lineRule="auto"/>
            <w:ind w:firstLineChars="200" w:firstLine="480"/>
          </w:pPr>
        </w:pPrChange>
      </w:pPr>
    </w:p>
    <w:p w:rsidR="00FF7C8B" w:rsidDel="00E20203" w:rsidRDefault="00FF7C8B" w:rsidP="00372FD5">
      <w:pPr>
        <w:spacing w:before="120" w:after="120" w:line="312" w:lineRule="auto"/>
        <w:rPr>
          <w:del w:id="503" w:author="wjw" w:date="2017-12-10T17:21:00Z"/>
        </w:rPr>
      </w:pPr>
    </w:p>
    <w:p w:rsidR="00FF7C8B" w:rsidRPr="00D66E5B" w:rsidRDefault="00FF7C8B">
      <w:pPr>
        <w:spacing w:before="120" w:after="120" w:line="312" w:lineRule="auto"/>
        <w:sectPr w:rsidR="00FF7C8B" w:rsidRPr="00D66E5B">
          <w:headerReference w:type="default" r:id="rId59"/>
          <w:footerReference w:type="even" r:id="rId60"/>
          <w:footerReference w:type="default" r:id="rId61"/>
          <w:headerReference w:type="first" r:id="rId62"/>
          <w:footerReference w:type="first" r:id="rId63"/>
          <w:pgSz w:w="11906" w:h="16838"/>
          <w:pgMar w:top="1440" w:right="1800" w:bottom="1440" w:left="1800" w:header="851" w:footer="992" w:gutter="0"/>
          <w:cols w:space="720"/>
          <w:docGrid w:linePitch="312"/>
        </w:sectPr>
        <w:pPrChange w:id="504" w:author="wjw" w:date="2017-12-10T17:21:00Z">
          <w:pPr>
            <w:spacing w:before="120" w:after="120" w:line="312" w:lineRule="auto"/>
            <w:ind w:firstLineChars="200" w:firstLine="480"/>
          </w:pPr>
        </w:pPrChange>
      </w:pPr>
    </w:p>
    <w:p w:rsidR="00C4708D" w:rsidRDefault="00C4708D" w:rsidP="00372FD5">
      <w:pPr>
        <w:pStyle w:val="10505"/>
        <w:rPr>
          <w:sz w:val="32"/>
          <w:szCs w:val="32"/>
        </w:rPr>
      </w:pPr>
      <w:bookmarkStart w:id="505" w:name="_Hlt273261556"/>
      <w:bookmarkStart w:id="506" w:name="_Hlt273463973"/>
      <w:bookmarkStart w:id="507" w:name="_Hlt273261419"/>
      <w:bookmarkEnd w:id="505"/>
      <w:bookmarkEnd w:id="506"/>
      <w:r>
        <w:rPr>
          <w:rFonts w:hint="eastAsia"/>
          <w:sz w:val="32"/>
          <w:szCs w:val="32"/>
        </w:rPr>
        <w:lastRenderedPageBreak/>
        <w:t xml:space="preserve"> </w:t>
      </w:r>
      <w:bookmarkStart w:id="508" w:name="_Toc322527299"/>
      <w:bookmarkStart w:id="509" w:name="_Toc490218705"/>
      <w:bookmarkEnd w:id="508"/>
      <w:r w:rsidR="00372FD5" w:rsidRPr="00372FD5">
        <w:rPr>
          <w:rFonts w:hint="eastAsia"/>
          <w:sz w:val="32"/>
          <w:szCs w:val="32"/>
        </w:rPr>
        <w:t>车道线检测算法实现</w:t>
      </w:r>
      <w:bookmarkEnd w:id="509"/>
    </w:p>
    <w:p w:rsidR="00BC7E0C" w:rsidRPr="002C3557" w:rsidRDefault="00BC7E0C" w:rsidP="00BC7E0C">
      <w:pPr>
        <w:ind w:firstLineChars="200" w:firstLine="480"/>
      </w:pPr>
      <w:r>
        <w:rPr>
          <w:rFonts w:hint="eastAsia"/>
        </w:rPr>
        <w:t>基于卷积神经网络的车道线检测是以数据为驱动，使用有监督学习的方式去训练一个图像分割模型，分割出图像中车道标志线区域，然后通过拟合方式，获取车道线转向趋势</w:t>
      </w:r>
      <w:r>
        <w:t>的</w:t>
      </w:r>
      <w:r>
        <w:rPr>
          <w:rFonts w:hint="eastAsia"/>
        </w:rPr>
        <w:t>检测方法。该方法的核心是数据以及网络模型的训练，数据的多少将影响深度学习模型对各式各样的环境检测的鲁棒性，网络模型的设计将直接影响深度学习模型检测的效果与性能。本章将根据车道线检测系统的整体架构与总体流程对检测中的每个模块实现</w:t>
      </w:r>
      <w:r>
        <w:t>的</w:t>
      </w:r>
      <w:r>
        <w:rPr>
          <w:rFonts w:hint="eastAsia"/>
        </w:rPr>
        <w:t>环节进行详细介绍，分析其中所使用的算法。</w:t>
      </w:r>
    </w:p>
    <w:p w:rsidR="00C4708D" w:rsidRDefault="00372FD5" w:rsidP="00372FD5">
      <w:pPr>
        <w:pStyle w:val="20505"/>
      </w:pPr>
      <w:bookmarkStart w:id="510" w:name="_Hlt273261558"/>
      <w:bookmarkStart w:id="511" w:name="_Toc322527300"/>
      <w:bookmarkStart w:id="512" w:name="_Toc322527301"/>
      <w:bookmarkStart w:id="513" w:name="_Toc490218706"/>
      <w:bookmarkEnd w:id="507"/>
      <w:bookmarkEnd w:id="510"/>
      <w:bookmarkEnd w:id="511"/>
      <w:bookmarkEnd w:id="512"/>
      <w:r w:rsidRPr="00372FD5">
        <w:rPr>
          <w:rFonts w:hint="eastAsia"/>
        </w:rPr>
        <w:t>车道线图像数据预处理实现</w:t>
      </w:r>
      <w:bookmarkEnd w:id="513"/>
    </w:p>
    <w:p w:rsidR="00BC7E0C" w:rsidRDefault="00221B5A" w:rsidP="00121525">
      <w:pPr>
        <w:ind w:firstLineChars="200" w:firstLine="480"/>
      </w:pPr>
      <w:r>
        <w:rPr>
          <w:rFonts w:hint="eastAsia"/>
        </w:rPr>
        <w:t>图片预处理模块的核心是针对行车图片进行指定的预处理操作，将其处理为神经网络所需要的格式类型的图片。但图片预处理的方式将影响后续网络模型训练的速度与模型的准确率。本文中的车道线检测主要采用了两种预处理方案，即</w:t>
      </w:r>
      <w:r>
        <w:rPr>
          <w:rFonts w:hint="eastAsia"/>
        </w:rPr>
        <w:t xml:space="preserve"> ROI</w:t>
      </w:r>
      <w:r>
        <w:rPr>
          <w:rFonts w:hint="eastAsia"/>
        </w:rPr>
        <w:t>（</w:t>
      </w:r>
      <w:r>
        <w:rPr>
          <w:rFonts w:hint="eastAsia"/>
        </w:rPr>
        <w:t>Region Of Interest</w:t>
      </w:r>
      <w:r>
        <w:rPr>
          <w:rFonts w:hint="eastAsia"/>
        </w:rPr>
        <w:t>，感兴趣区域）提取</w:t>
      </w:r>
      <w:r>
        <w:rPr>
          <w:rFonts w:hint="eastAsia"/>
        </w:rPr>
        <w:t>+</w:t>
      </w:r>
      <w:r w:rsidR="00121525">
        <w:rPr>
          <w:rFonts w:hint="eastAsia"/>
        </w:rPr>
        <w:t>直线</w:t>
      </w:r>
      <w:r w:rsidR="00121525">
        <w:t>提取的</w:t>
      </w:r>
      <w:r>
        <w:rPr>
          <w:rFonts w:hint="eastAsia"/>
        </w:rPr>
        <w:t>方案。</w:t>
      </w:r>
      <w:r w:rsidR="00D97620">
        <w:rPr>
          <w:rFonts w:hint="eastAsia"/>
        </w:rPr>
        <w:t>数据</w:t>
      </w:r>
      <w:r w:rsidR="00D97620">
        <w:t>预处理</w:t>
      </w:r>
      <w:r w:rsidR="00D97620">
        <w:rPr>
          <w:rFonts w:hint="eastAsia"/>
        </w:rPr>
        <w:t>模块主要完成标注行车图片中车道线区域，并将这些区域按照指</w:t>
      </w:r>
      <w:r>
        <w:rPr>
          <w:rFonts w:hint="eastAsia"/>
        </w:rPr>
        <w:t>定的文件格式进行保存。该</w:t>
      </w:r>
      <w:r>
        <w:t>模块主要用于将已知训练集图片进行部分优化用于</w:t>
      </w:r>
      <w:r>
        <w:rPr>
          <w:rFonts w:hint="eastAsia"/>
        </w:rPr>
        <w:t>卷积神经</w:t>
      </w:r>
      <w:r>
        <w:t>网络的识别</w:t>
      </w:r>
      <w:r w:rsidR="00D97620">
        <w:rPr>
          <w:rFonts w:hint="eastAsia"/>
        </w:rPr>
        <w:t>。本文的</w:t>
      </w:r>
      <w:r>
        <w:rPr>
          <w:rFonts w:hint="eastAsia"/>
        </w:rPr>
        <w:t>数据</w:t>
      </w:r>
      <w:r>
        <w:t>预处理模块主要采用</w:t>
      </w:r>
      <w:r>
        <w:t>Canny</w:t>
      </w:r>
      <w:r>
        <w:t>边缘检测以及</w:t>
      </w:r>
      <w:r>
        <w:t>Hough</w:t>
      </w:r>
      <w:r>
        <w:t>变换来进行</w:t>
      </w:r>
      <w:r w:rsidR="00D97620">
        <w:rPr>
          <w:rFonts w:hint="eastAsia"/>
        </w:rPr>
        <w:t>车道线</w:t>
      </w:r>
      <w:r>
        <w:rPr>
          <w:rFonts w:hint="eastAsia"/>
        </w:rPr>
        <w:t>的预</w:t>
      </w:r>
      <w:r>
        <w:t>处理。</w:t>
      </w:r>
    </w:p>
    <w:p w:rsidR="00372FD5" w:rsidRDefault="00372FD5" w:rsidP="00BC7E0C">
      <w:pPr>
        <w:pStyle w:val="3"/>
      </w:pPr>
      <w:bookmarkStart w:id="514" w:name="_Toc490218707"/>
      <w:r w:rsidRPr="00BC7E0C">
        <w:rPr>
          <w:rFonts w:hint="eastAsia"/>
        </w:rPr>
        <w:t>ROI</w:t>
      </w:r>
      <w:r w:rsidRPr="00BC7E0C">
        <w:rPr>
          <w:rFonts w:hint="eastAsia"/>
        </w:rPr>
        <w:t>区</w:t>
      </w:r>
      <w:r w:rsidRPr="00BC7E0C">
        <w:t>提取实现</w:t>
      </w:r>
      <w:bookmarkEnd w:id="514"/>
    </w:p>
    <w:p w:rsidR="00221B5A" w:rsidRDefault="00121525" w:rsidP="00121525">
      <w:pPr>
        <w:ind w:firstLineChars="200" w:firstLine="480"/>
      </w:pPr>
      <w:r w:rsidRPr="00121525">
        <w:rPr>
          <w:rFonts w:hint="eastAsia"/>
        </w:rPr>
        <w:t xml:space="preserve">ROI </w:t>
      </w:r>
      <w:r w:rsidRPr="00121525">
        <w:rPr>
          <w:rFonts w:hint="eastAsia"/>
        </w:rPr>
        <w:t>提取主要是为了提取到一张图片中感兴趣的区域块，将其裁剪出来作为一幅新图像的方法。</w:t>
      </w:r>
      <w:r>
        <w:rPr>
          <w:rFonts w:hint="eastAsia"/>
        </w:rPr>
        <w:t>如图</w:t>
      </w:r>
      <w:r w:rsidR="00055245">
        <w:rPr>
          <w:rFonts w:hint="eastAsia"/>
        </w:rPr>
        <w:t xml:space="preserve"> 5.</w:t>
      </w:r>
      <w:r>
        <w:rPr>
          <w:rFonts w:hint="eastAsia"/>
        </w:rPr>
        <w:t>1</w:t>
      </w:r>
      <w:r>
        <w:rPr>
          <w:rFonts w:hint="eastAsia"/>
        </w:rPr>
        <w:t>所示，行车图片中，天空、车辆等非车道线物体占比较高，若直接将原图送入神经网络进行分类训练，车道线可解析区域比例偏小，不利于训练，提取</w:t>
      </w:r>
      <w:r>
        <w:rPr>
          <w:rFonts w:hint="eastAsia"/>
        </w:rPr>
        <w:t>ROI</w:t>
      </w:r>
      <w:r>
        <w:rPr>
          <w:rFonts w:hint="eastAsia"/>
        </w:rPr>
        <w:t>后车道标志线区域像素占比增高，有利于提高车道线方向</w:t>
      </w:r>
      <w:r>
        <w:t>分类效果</w:t>
      </w:r>
      <w:r>
        <w:rPr>
          <w:rFonts w:hint="eastAsia"/>
        </w:rPr>
        <w:t>。本文采用的行车图片原图分辨率为</w:t>
      </w:r>
      <w:r>
        <w:rPr>
          <w:rFonts w:hint="eastAsia"/>
        </w:rPr>
        <w:t xml:space="preserve"> 2048*2048</w:t>
      </w:r>
      <w:r>
        <w:rPr>
          <w:rFonts w:hint="eastAsia"/>
        </w:rPr>
        <w:t>，经过反复实验最终确定从坐标</w:t>
      </w:r>
      <w:r>
        <w:rPr>
          <w:rFonts w:hint="eastAsia"/>
        </w:rPr>
        <w:t>(0,1100)</w:t>
      </w:r>
      <w:r>
        <w:rPr>
          <w:rFonts w:hint="eastAsia"/>
        </w:rPr>
        <w:t>开始提取</w:t>
      </w:r>
      <w:r>
        <w:rPr>
          <w:rFonts w:hint="eastAsia"/>
        </w:rPr>
        <w:t xml:space="preserve"> 2048*320 </w:t>
      </w:r>
      <w:r>
        <w:rPr>
          <w:rFonts w:hint="eastAsia"/>
        </w:rPr>
        <w:t>大小的</w:t>
      </w:r>
      <w:r>
        <w:rPr>
          <w:rFonts w:hint="eastAsia"/>
        </w:rPr>
        <w:t xml:space="preserve"> ROI </w:t>
      </w:r>
      <w:r>
        <w:rPr>
          <w:rFonts w:hint="eastAsia"/>
        </w:rPr>
        <w:t>区域供神经网络进行训练。本文直接采用</w:t>
      </w:r>
      <w:r>
        <w:rPr>
          <w:rFonts w:hint="eastAsia"/>
        </w:rPr>
        <w:t xml:space="preserve"> OpenCV </w:t>
      </w:r>
      <w:r>
        <w:rPr>
          <w:rFonts w:hint="eastAsia"/>
        </w:rPr>
        <w:t>提供的</w:t>
      </w:r>
      <w:r>
        <w:rPr>
          <w:rFonts w:hint="eastAsia"/>
        </w:rPr>
        <w:t xml:space="preserve"> cvSetImageROI </w:t>
      </w:r>
      <w:r>
        <w:rPr>
          <w:rFonts w:hint="eastAsia"/>
        </w:rPr>
        <w:t>接口对图像的</w:t>
      </w:r>
      <w:r>
        <w:rPr>
          <w:rFonts w:hint="eastAsia"/>
        </w:rPr>
        <w:t xml:space="preserve"> ROI </w:t>
      </w:r>
      <w:r>
        <w:rPr>
          <w:rFonts w:hint="eastAsia"/>
        </w:rPr>
        <w:t>区域进行提取。图</w:t>
      </w:r>
      <w:r w:rsidR="00055245">
        <w:rPr>
          <w:rFonts w:hint="eastAsia"/>
        </w:rPr>
        <w:t xml:space="preserve"> 5.2</w:t>
      </w:r>
      <w:r>
        <w:rPr>
          <w:rFonts w:hint="eastAsia"/>
        </w:rPr>
        <w:t xml:space="preserve"> </w:t>
      </w:r>
      <w:r>
        <w:rPr>
          <w:rFonts w:hint="eastAsia"/>
        </w:rPr>
        <w:t>为行车图片的</w:t>
      </w:r>
      <w:r>
        <w:rPr>
          <w:rFonts w:hint="eastAsia"/>
        </w:rPr>
        <w:t xml:space="preserve"> ROI </w:t>
      </w:r>
      <w:r>
        <w:rPr>
          <w:rFonts w:hint="eastAsia"/>
        </w:rPr>
        <w:t>区域。</w:t>
      </w: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055245" w:rsidRDefault="00055245" w:rsidP="00055245">
      <w:pPr>
        <w:ind w:firstLineChars="200" w:firstLine="480"/>
        <w:jc w:val="center"/>
      </w:pPr>
      <w:r>
        <w:rPr>
          <w:noProof/>
        </w:rPr>
        <w:drawing>
          <wp:inline distT="0" distB="0" distL="0" distR="0" wp14:anchorId="32063536" wp14:editId="0803DE36">
            <wp:extent cx="4184293" cy="33154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3244" cy="3322510"/>
                    </a:xfrm>
                    <a:prstGeom prst="rect">
                      <a:avLst/>
                    </a:prstGeom>
                  </pic:spPr>
                </pic:pic>
              </a:graphicData>
            </a:graphic>
          </wp:inline>
        </w:drawing>
      </w:r>
    </w:p>
    <w:p w:rsidR="00055245" w:rsidRDefault="00055245" w:rsidP="00055245">
      <w:pPr>
        <w:ind w:firstLineChars="200" w:firstLine="480"/>
        <w:jc w:val="center"/>
      </w:pPr>
      <w:r>
        <w:rPr>
          <w:rFonts w:hint="eastAsia"/>
        </w:rPr>
        <w:t xml:space="preserve">5.1 </w:t>
      </w:r>
      <w:r>
        <w:rPr>
          <w:rFonts w:hint="eastAsia"/>
        </w:rPr>
        <w:t>车道线</w:t>
      </w:r>
      <w:r>
        <w:t>原始图片</w:t>
      </w:r>
    </w:p>
    <w:p w:rsidR="00055245" w:rsidRDefault="00055245" w:rsidP="00055245">
      <w:pPr>
        <w:ind w:firstLineChars="200" w:firstLine="480"/>
        <w:jc w:val="center"/>
      </w:pPr>
    </w:p>
    <w:p w:rsidR="00055245" w:rsidRDefault="00055245" w:rsidP="00055245">
      <w:pPr>
        <w:ind w:firstLineChars="200" w:firstLine="480"/>
        <w:jc w:val="center"/>
      </w:pPr>
      <w:r>
        <w:rPr>
          <w:noProof/>
        </w:rPr>
        <w:drawing>
          <wp:inline distT="0" distB="0" distL="0" distR="0" wp14:anchorId="6026EBD2" wp14:editId="1D6726A1">
            <wp:extent cx="4191359" cy="3311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3245" cy="3321332"/>
                    </a:xfrm>
                    <a:prstGeom prst="rect">
                      <a:avLst/>
                    </a:prstGeom>
                  </pic:spPr>
                </pic:pic>
              </a:graphicData>
            </a:graphic>
          </wp:inline>
        </w:drawing>
      </w:r>
    </w:p>
    <w:p w:rsidR="0041093C" w:rsidRPr="00221B5A" w:rsidRDefault="0041093C" w:rsidP="00055245">
      <w:pPr>
        <w:ind w:firstLineChars="200" w:firstLine="480"/>
        <w:jc w:val="center"/>
      </w:pPr>
      <w:r>
        <w:rPr>
          <w:rFonts w:hint="eastAsia"/>
        </w:rPr>
        <w:t>5</w:t>
      </w:r>
      <w:r>
        <w:t xml:space="preserve">.2 </w:t>
      </w:r>
      <w:r>
        <w:rPr>
          <w:rFonts w:hint="eastAsia"/>
        </w:rPr>
        <w:t>车道线</w:t>
      </w:r>
      <w:r>
        <w:t>ROI</w:t>
      </w:r>
      <w:r>
        <w:t>区域</w:t>
      </w:r>
    </w:p>
    <w:p w:rsidR="00372FD5" w:rsidRDefault="00372FD5" w:rsidP="00372FD5">
      <w:pPr>
        <w:pStyle w:val="3"/>
      </w:pPr>
      <w:bookmarkStart w:id="515" w:name="_Toc490218708"/>
      <w:r>
        <w:rPr>
          <w:rFonts w:hint="eastAsia"/>
        </w:rPr>
        <w:t>边缘检测</w:t>
      </w:r>
      <w:r>
        <w:t>实现</w:t>
      </w:r>
      <w:bookmarkEnd w:id="515"/>
    </w:p>
    <w:p w:rsidR="00121525" w:rsidRDefault="00832C47" w:rsidP="00832C47">
      <w:pPr>
        <w:ind w:firstLine="480"/>
      </w:pPr>
      <w:r>
        <w:rPr>
          <w:rFonts w:hint="eastAsia"/>
        </w:rPr>
        <w:t>在机器视觉算法中，边缘检测是非常基础与重要的环节，在各类物体识别中都有广泛的应用。边缘通常以图像中某些不连续特性为表征，如灰度的突变、色彩（</w:t>
      </w:r>
      <w:r>
        <w:rPr>
          <w:rFonts w:hint="eastAsia"/>
        </w:rPr>
        <w:t>RGB</w:t>
      </w:r>
      <w:r>
        <w:rPr>
          <w:rFonts w:hint="eastAsia"/>
        </w:rPr>
        <w:t>）的变化、纹理结构的变化等。边界线或边缘表示图像中某一区域过渡到另一区域。边缘识别的任务是将图像中的边缘像素凸显标识。</w:t>
      </w:r>
      <w:r>
        <w:t>通过</w:t>
      </w:r>
      <w:r>
        <w:rPr>
          <w:rFonts w:hint="eastAsia"/>
        </w:rPr>
        <w:t>对</w:t>
      </w:r>
      <w:r>
        <w:t>图像边缘进行检测及优化，为后续直线提取的步骤提供了方便，在众多边缘检测</w:t>
      </w:r>
      <w:r>
        <w:rPr>
          <w:rFonts w:hint="eastAsia"/>
        </w:rPr>
        <w:t>算法</w:t>
      </w:r>
      <w:r>
        <w:t>中，</w:t>
      </w:r>
      <w:r>
        <w:lastRenderedPageBreak/>
        <w:t>本文选用了基于</w:t>
      </w:r>
      <w:r>
        <w:t>Canny</w:t>
      </w:r>
      <w:r>
        <w:t>算子的边缘检测，该算法是基于一阶微分</w:t>
      </w:r>
      <w:r>
        <w:rPr>
          <w:rFonts w:hint="eastAsia"/>
        </w:rPr>
        <w:t>算子</w:t>
      </w:r>
      <w:r>
        <w:t>的边缘检测方法，易于实现并且运算复杂度较低，有益于实现识别的实时性</w:t>
      </w:r>
      <w:r>
        <w:rPr>
          <w:rFonts w:hint="eastAsia"/>
        </w:rPr>
        <w:t>，</w:t>
      </w:r>
      <w:r>
        <w:t>本文采用</w:t>
      </w:r>
      <w:r>
        <w:t>Opencv</w:t>
      </w:r>
      <w:r>
        <w:t>中</w:t>
      </w:r>
      <w:r>
        <w:rPr>
          <w:rFonts w:hint="eastAsia"/>
        </w:rPr>
        <w:t>cv</w:t>
      </w:r>
      <w:r>
        <w:t>2.Canny()</w:t>
      </w:r>
      <w:r>
        <w:rPr>
          <w:rFonts w:hint="eastAsia"/>
        </w:rPr>
        <w:t>来</w:t>
      </w:r>
      <w:r>
        <w:t>实现边缘检测</w:t>
      </w:r>
      <w:r>
        <w:rPr>
          <w:rFonts w:hint="eastAsia"/>
        </w:rPr>
        <w:t>，</w:t>
      </w:r>
      <w:r>
        <w:t>具体步骤图</w:t>
      </w:r>
      <w:r>
        <w:rPr>
          <w:rFonts w:hint="eastAsia"/>
        </w:rPr>
        <w:t>5</w:t>
      </w:r>
      <w:r w:rsidR="002A6468">
        <w:t>.3</w:t>
      </w:r>
      <w:r>
        <w:rPr>
          <w:rFonts w:hint="eastAsia"/>
        </w:rPr>
        <w:t>：</w:t>
      </w:r>
    </w:p>
    <w:p w:rsidR="00832C47" w:rsidRDefault="00832C47" w:rsidP="00832C47">
      <w:pPr>
        <w:ind w:firstLine="480"/>
      </w:pPr>
    </w:p>
    <w:p w:rsidR="0009564A" w:rsidRDefault="0009564A" w:rsidP="00832C47">
      <w:pPr>
        <w:ind w:firstLine="480"/>
      </w:pPr>
    </w:p>
    <w:p w:rsidR="0009564A" w:rsidRDefault="0009564A" w:rsidP="00832C47">
      <w:pPr>
        <w:ind w:firstLine="480"/>
      </w:pPr>
    </w:p>
    <w:p w:rsidR="0009564A" w:rsidRDefault="0009564A" w:rsidP="0009564A">
      <w:pPr>
        <w:ind w:firstLine="480"/>
        <w:jc w:val="center"/>
      </w:pPr>
      <w:r>
        <w:object w:dxaOrig="6960" w:dyaOrig="8100">
          <v:shape id="_x0000_i1036" type="#_x0000_t75" style="width:273.75pt;height:316.5pt" o:ole="">
            <v:imagedata r:id="rId66" o:title=""/>
          </v:shape>
          <o:OLEObject Type="Embed" ProgID="Visio.Drawing.15" ShapeID="_x0000_i1036" DrawAspect="Content" ObjectID="_1574446780" r:id="rId67"/>
        </w:object>
      </w:r>
    </w:p>
    <w:p w:rsidR="002A6468" w:rsidRDefault="002A6468" w:rsidP="0009564A">
      <w:pPr>
        <w:ind w:firstLine="480"/>
        <w:jc w:val="center"/>
      </w:pPr>
      <w:r>
        <w:t xml:space="preserve">5.3 </w:t>
      </w:r>
      <w:r>
        <w:rPr>
          <w:rFonts w:hint="eastAsia"/>
        </w:rPr>
        <w:t>边缘</w:t>
      </w:r>
      <w:r>
        <w:t>检测步骤图</w:t>
      </w:r>
    </w:p>
    <w:p w:rsidR="002A6468" w:rsidRDefault="002A6468" w:rsidP="0009564A">
      <w:pPr>
        <w:ind w:firstLine="480"/>
        <w:jc w:val="center"/>
      </w:pPr>
    </w:p>
    <w:p w:rsidR="00187654" w:rsidRPr="00832C47" w:rsidRDefault="00187654" w:rsidP="00296126">
      <w:pPr>
        <w:ind w:firstLine="480"/>
      </w:pPr>
      <w:r>
        <w:rPr>
          <w:rFonts w:hint="eastAsia"/>
        </w:rPr>
        <w:t>针对本章提出的</w:t>
      </w:r>
      <w:r>
        <w:rPr>
          <w:rFonts w:hint="eastAsia"/>
        </w:rPr>
        <w:t>Canny</w:t>
      </w:r>
      <w:r>
        <w:rPr>
          <w:rFonts w:hint="eastAsia"/>
        </w:rPr>
        <w:t>边缘检测算法，本节将进行试验比对，采用实际行驶道路图像，测试边缘检测算法的效果。本次测试图集为来自不同地区、不同路况的</w:t>
      </w:r>
      <w:r>
        <w:rPr>
          <w:rFonts w:hint="eastAsia"/>
        </w:rPr>
        <w:t xml:space="preserve"> 100</w:t>
      </w:r>
      <w:r>
        <w:rPr>
          <w:rFonts w:hint="eastAsia"/>
        </w:rPr>
        <w:t>幅道路图像，图像分辨率为</w:t>
      </w:r>
      <w:r>
        <w:rPr>
          <w:rFonts w:hint="eastAsia"/>
        </w:rPr>
        <w:t xml:space="preserve"> 640</w:t>
      </w:r>
      <w:r>
        <w:rPr>
          <w:rFonts w:hint="eastAsia"/>
        </w:rPr>
        <w:t>×</w:t>
      </w:r>
      <w:r>
        <w:rPr>
          <w:rFonts w:hint="eastAsia"/>
        </w:rPr>
        <w:t>480</w:t>
      </w:r>
      <w:r>
        <w:rPr>
          <w:rFonts w:hint="eastAsia"/>
        </w:rPr>
        <w:t>，测试平台为以英特尔酷睿</w:t>
      </w:r>
      <w:r>
        <w:rPr>
          <w:rFonts w:hint="eastAsia"/>
        </w:rPr>
        <w:t xml:space="preserve"> 2 </w:t>
      </w:r>
      <w:r>
        <w:rPr>
          <w:rFonts w:hint="eastAsia"/>
        </w:rPr>
        <w:t>双核</w:t>
      </w:r>
      <w:r>
        <w:rPr>
          <w:rFonts w:hint="eastAsia"/>
        </w:rPr>
        <w:t xml:space="preserve"> 1.8GHz </w:t>
      </w:r>
      <w:r>
        <w:rPr>
          <w:rFonts w:hint="eastAsia"/>
        </w:rPr>
        <w:t>为核心处理器的计算机，算法实现均采用</w:t>
      </w:r>
      <w:r>
        <w:rPr>
          <w:rFonts w:hint="eastAsia"/>
        </w:rPr>
        <w:t xml:space="preserve"> OpenCV </w:t>
      </w:r>
      <w:r>
        <w:rPr>
          <w:rFonts w:hint="eastAsia"/>
        </w:rPr>
        <w:t>开源库简单实现，未采用多线程等其他优化手段。</w:t>
      </w:r>
      <w:r w:rsidR="00296126">
        <w:rPr>
          <w:rFonts w:hint="eastAsia"/>
        </w:rPr>
        <w:t>图</w:t>
      </w:r>
      <w:r w:rsidR="00296126">
        <w:rPr>
          <w:rFonts w:hint="eastAsia"/>
        </w:rPr>
        <w:t>5</w:t>
      </w:r>
      <w:r w:rsidR="00296126">
        <w:t>.3</w:t>
      </w:r>
      <w:r w:rsidR="00296126">
        <w:rPr>
          <w:rFonts w:hint="eastAsia"/>
        </w:rPr>
        <w:t>为</w:t>
      </w:r>
      <w:r w:rsidR="00296126">
        <w:t>测试图像中的示例，给出本章所介绍</w:t>
      </w:r>
      <w:r w:rsidR="00296126">
        <w:rPr>
          <w:rFonts w:hint="eastAsia"/>
        </w:rPr>
        <w:t>Canny</w:t>
      </w:r>
      <w:r w:rsidR="00296126">
        <w:t>边缘检测算法识别效果图，</w:t>
      </w:r>
      <w:r w:rsidR="00296126">
        <w:rPr>
          <w:rFonts w:hint="eastAsia"/>
        </w:rPr>
        <w:t>(</w:t>
      </w:r>
      <w:r w:rsidR="00296126">
        <w:t>a</w:t>
      </w:r>
      <w:r w:rsidR="00296126">
        <w:rPr>
          <w:rFonts w:hint="eastAsia"/>
        </w:rPr>
        <w:t>)</w:t>
      </w:r>
      <w:r w:rsidR="00296126">
        <w:rPr>
          <w:rFonts w:hint="eastAsia"/>
        </w:rPr>
        <w:t>为</w:t>
      </w:r>
      <w:r w:rsidR="00296126">
        <w:t>图像预处理之后的灰度图像，</w:t>
      </w:r>
      <w:r w:rsidR="00296126">
        <w:rPr>
          <w:rFonts w:hint="eastAsia"/>
        </w:rPr>
        <w:t>(</w:t>
      </w:r>
      <w:r w:rsidR="00296126">
        <w:t>b</w:t>
      </w:r>
      <w:r w:rsidR="00296126">
        <w:rPr>
          <w:rFonts w:hint="eastAsia"/>
        </w:rPr>
        <w:t>)</w:t>
      </w:r>
      <w:r w:rsidR="00296126">
        <w:rPr>
          <w:rFonts w:hint="eastAsia"/>
        </w:rPr>
        <w:t>为</w:t>
      </w:r>
      <w:r w:rsidR="00296126">
        <w:t>Canny</w:t>
      </w:r>
      <w:r w:rsidR="00296126">
        <w:t>边缘检测算子的识别结果</w:t>
      </w:r>
      <w:r w:rsidR="00296126">
        <w:rPr>
          <w:rFonts w:hint="eastAsia"/>
        </w:rPr>
        <w:t>，从识别结果图像，以上算法均能检测车</w:t>
      </w:r>
      <w:r w:rsidR="004D5545">
        <w:rPr>
          <w:rFonts w:hint="eastAsia"/>
        </w:rPr>
        <w:t>道线的轮廓像素</w:t>
      </w:r>
      <w:r w:rsidR="004D5545">
        <w:rPr>
          <w:rFonts w:hint="eastAsia"/>
        </w:rPr>
        <w:t>.</w:t>
      </w:r>
    </w:p>
    <w:p w:rsidR="00372FD5" w:rsidRDefault="00372FD5" w:rsidP="00372FD5">
      <w:pPr>
        <w:pStyle w:val="3"/>
      </w:pPr>
      <w:bookmarkStart w:id="516" w:name="_Toc490218709"/>
      <w:r>
        <w:rPr>
          <w:rFonts w:hint="eastAsia"/>
        </w:rPr>
        <w:t>直线提取实现</w:t>
      </w:r>
      <w:bookmarkEnd w:id="516"/>
    </w:p>
    <w:p w:rsidR="004D5545" w:rsidRDefault="005C00DD" w:rsidP="001F7517">
      <w:pPr>
        <w:ind w:firstLineChars="200" w:firstLine="480"/>
      </w:pPr>
      <w:r>
        <w:rPr>
          <w:rFonts w:hint="eastAsia"/>
        </w:rPr>
        <w:t>边缘</w:t>
      </w:r>
      <w:r>
        <w:t>提取</w:t>
      </w:r>
      <w:r w:rsidR="001F7517">
        <w:rPr>
          <w:rFonts w:hint="eastAsia"/>
        </w:rPr>
        <w:t>处理之后，可以对图像进行</w:t>
      </w:r>
      <w:r w:rsidR="001F7517">
        <w:rPr>
          <w:rFonts w:hint="eastAsia"/>
        </w:rPr>
        <w:t xml:space="preserve"> Hough </w:t>
      </w:r>
      <w:r w:rsidR="001F7517">
        <w:rPr>
          <w:rFonts w:hint="eastAsia"/>
        </w:rPr>
        <w:t>变换，由于边缘图像中存在很多噪声，在随机选取边缘像素点的时候，有一定概率选到虚假车道线边缘，从而影响到</w:t>
      </w:r>
      <w:r w:rsidR="001F7517">
        <w:rPr>
          <w:rFonts w:hint="eastAsia"/>
        </w:rPr>
        <w:t xml:space="preserve"> Hough</w:t>
      </w:r>
      <w:r w:rsidR="001F7517">
        <w:rPr>
          <w:rFonts w:hint="eastAsia"/>
        </w:rPr>
        <w:t>变换后的模型匹配程度。因此</w:t>
      </w:r>
      <w:r w:rsidR="001F7517">
        <w:rPr>
          <w:rFonts w:hint="eastAsia"/>
        </w:rPr>
        <w:t xml:space="preserve"> Hough </w:t>
      </w:r>
      <w:r w:rsidR="001F7517">
        <w:rPr>
          <w:rFonts w:hint="eastAsia"/>
        </w:rPr>
        <w:t>变换采用投票机制尽可能确保最终得到的函数模型最接近实际车道线。</w:t>
      </w:r>
      <w:r w:rsidR="001F7517">
        <w:rPr>
          <w:rFonts w:hint="eastAsia"/>
        </w:rPr>
        <w:t xml:space="preserve">Hough </w:t>
      </w:r>
      <w:r w:rsidR="001F7517">
        <w:rPr>
          <w:rFonts w:hint="eastAsia"/>
        </w:rPr>
        <w:t>变换的实现流程如图</w:t>
      </w:r>
      <w:r>
        <w:rPr>
          <w:rFonts w:hint="eastAsia"/>
        </w:rPr>
        <w:t xml:space="preserve"> 5.5</w:t>
      </w:r>
      <w:r w:rsidR="001F7517">
        <w:rPr>
          <w:rFonts w:hint="eastAsia"/>
        </w:rPr>
        <w:t xml:space="preserve"> </w:t>
      </w:r>
      <w:r w:rsidR="001F7517">
        <w:rPr>
          <w:rFonts w:hint="eastAsia"/>
        </w:rPr>
        <w:t>所示：</w:t>
      </w:r>
    </w:p>
    <w:p w:rsidR="005C00DD" w:rsidRDefault="005C00DD" w:rsidP="001F7517">
      <w:pPr>
        <w:ind w:firstLineChars="200" w:firstLine="480"/>
      </w:pPr>
    </w:p>
    <w:p w:rsidR="005C00DD" w:rsidRDefault="005C00DD" w:rsidP="001F7517">
      <w:pPr>
        <w:ind w:firstLineChars="200" w:firstLine="480"/>
      </w:pPr>
    </w:p>
    <w:p w:rsidR="005C00DD" w:rsidRDefault="005C00DD" w:rsidP="001F7517">
      <w:pPr>
        <w:ind w:firstLineChars="200" w:firstLine="480"/>
      </w:pPr>
    </w:p>
    <w:p w:rsidR="005C00DD" w:rsidRDefault="005C00DD" w:rsidP="008D0440"/>
    <w:p w:rsidR="005C00DD" w:rsidRDefault="005C00DD" w:rsidP="005C00DD">
      <w:pPr>
        <w:ind w:firstLineChars="200" w:firstLine="480"/>
        <w:jc w:val="center"/>
      </w:pPr>
      <w:r>
        <w:object w:dxaOrig="10740" w:dyaOrig="6690">
          <v:shape id="_x0000_i1037" type="#_x0000_t75" style="width:5in;height:222.75pt" o:ole="">
            <v:imagedata r:id="rId68" o:title=""/>
          </v:shape>
          <o:OLEObject Type="Embed" ProgID="Visio.Drawing.15" ShapeID="_x0000_i1037" DrawAspect="Content" ObjectID="_1574446781" r:id="rId69"/>
        </w:object>
      </w:r>
    </w:p>
    <w:p w:rsidR="005C00DD" w:rsidRDefault="005C00DD" w:rsidP="005C00DD">
      <w:pPr>
        <w:ind w:firstLineChars="200" w:firstLine="480"/>
        <w:jc w:val="center"/>
      </w:pPr>
      <w:r>
        <w:t>5.5 Hough</w:t>
      </w:r>
      <w:r>
        <w:t>变换流程图</w:t>
      </w:r>
    </w:p>
    <w:p w:rsidR="00B31E89" w:rsidRDefault="00B31E89" w:rsidP="00B31E89">
      <w:pPr>
        <w:ind w:firstLineChars="200" w:firstLine="480"/>
      </w:pPr>
      <w:r>
        <w:rPr>
          <w:rFonts w:hint="eastAsia"/>
        </w:rPr>
        <w:t>本文主要</w:t>
      </w:r>
      <w:r>
        <w:t>采用</w:t>
      </w:r>
      <w:r>
        <w:rPr>
          <w:rFonts w:hint="eastAsia"/>
        </w:rPr>
        <w:t>open</w:t>
      </w:r>
      <w:r>
        <w:t>cv</w:t>
      </w:r>
      <w:r>
        <w:t>中的</w:t>
      </w:r>
      <w:r w:rsidRPr="00B31E89">
        <w:t>cv2.HoughLines</w:t>
      </w:r>
      <w:r>
        <w:rPr>
          <w:rFonts w:hint="eastAsia"/>
        </w:rPr>
        <w:t>来</w:t>
      </w:r>
      <w:r>
        <w:t>进行</w:t>
      </w:r>
      <w:r>
        <w:t>Hough</w:t>
      </w:r>
      <w:r>
        <w:t>变换的实现，实现的主要过程为</w:t>
      </w:r>
      <w:r>
        <w:rPr>
          <w:rFonts w:hint="eastAsia"/>
        </w:rPr>
        <w:t>：</w:t>
      </w:r>
    </w:p>
    <w:p w:rsidR="00B31E89" w:rsidRDefault="00B31E89" w:rsidP="00B31E89">
      <w:pPr>
        <w:ind w:firstLineChars="200" w:firstLine="480"/>
      </w:pPr>
      <w:r>
        <w:rPr>
          <w:rFonts w:hint="eastAsia"/>
        </w:rPr>
        <w:t>（</w:t>
      </w:r>
      <w:r>
        <w:rPr>
          <w:rFonts w:hint="eastAsia"/>
        </w:rPr>
        <w:t>1</w:t>
      </w:r>
      <w:r>
        <w:rPr>
          <w:rFonts w:hint="eastAsia"/>
        </w:rPr>
        <w:t>）选取边缘像素点。由于边缘像素中含有很多噪声点，因此在随机选取边缘点时本课题采用基于概率的选取方法，即该边缘像素被选中的概率正比于其灰度变化值，这样能更容易选到灰度变化明显的边缘像素，意味着能更大概率上选中真正的边缘像素。</w:t>
      </w:r>
    </w:p>
    <w:p w:rsidR="00B31E89" w:rsidRPr="00B31E89" w:rsidRDefault="00B31E89" w:rsidP="00B31E89">
      <w:pPr>
        <w:ind w:firstLineChars="200" w:firstLine="480"/>
      </w:pPr>
      <w:r>
        <w:rPr>
          <w:rFonts w:hint="eastAsia"/>
        </w:rPr>
        <w:t>（</w:t>
      </w:r>
      <w:r>
        <w:rPr>
          <w:rFonts w:hint="eastAsia"/>
        </w:rPr>
        <w:t>2</w:t>
      </w:r>
      <w:r>
        <w:rPr>
          <w:rFonts w:hint="eastAsia"/>
        </w:rPr>
        <w:t>）投票机制（</w:t>
      </w:r>
      <w:r>
        <w:rPr>
          <w:rFonts w:hint="eastAsia"/>
        </w:rPr>
        <w:t>Voting</w:t>
      </w:r>
      <w:r>
        <w:rPr>
          <w:rFonts w:hint="eastAsia"/>
        </w:rPr>
        <w:t>）。由图像空间中取两个点，即可由参数空间中两条曲线的交点得到直线的参数，经过不断地重复选点—求直线参数这一过程，对直线的参数坐标</w:t>
      </w:r>
      <w:r>
        <w:rPr>
          <w:rFonts w:hint="eastAsia"/>
        </w:rPr>
        <w:t>(k,b)</w:t>
      </w:r>
      <w:r>
        <w:rPr>
          <w:rFonts w:hint="eastAsia"/>
        </w:rPr>
        <w:t>做统计，累积票数最多的（</w:t>
      </w:r>
      <w:r>
        <w:rPr>
          <w:rFonts w:hint="eastAsia"/>
        </w:rPr>
        <w:t>k,b</w:t>
      </w:r>
      <w:r>
        <w:rPr>
          <w:rFonts w:hint="eastAsia"/>
        </w:rPr>
        <w:t>）参数对即为所求的直线参数。在投票机制中，循环统计的次数越多，最终得到的直线就越接近真实的车道线。</w:t>
      </w:r>
    </w:p>
    <w:p w:rsidR="00372FD5" w:rsidRDefault="00372FD5" w:rsidP="00372FD5">
      <w:pPr>
        <w:pStyle w:val="20505"/>
      </w:pPr>
      <w:bookmarkStart w:id="517" w:name="_Toc490218710"/>
      <w:r>
        <w:rPr>
          <w:rFonts w:hint="eastAsia"/>
        </w:rPr>
        <w:t>基于</w:t>
      </w:r>
      <w:r>
        <w:rPr>
          <w:rFonts w:hint="eastAsia"/>
        </w:rPr>
        <w:t>CNN</w:t>
      </w:r>
      <w:r>
        <w:t>的车道线检测算法实现</w:t>
      </w:r>
      <w:bookmarkEnd w:id="517"/>
    </w:p>
    <w:p w:rsidR="0038293B" w:rsidRDefault="00B52186" w:rsidP="0038293B">
      <w:pPr>
        <w:ind w:firstLineChars="200" w:firstLine="480"/>
      </w:pPr>
      <w:r>
        <w:rPr>
          <w:rFonts w:hint="eastAsia"/>
        </w:rPr>
        <w:t>基于深度卷积神经网络的图片分类</w:t>
      </w:r>
      <w:r>
        <w:t>识别</w:t>
      </w:r>
      <w:r w:rsidR="0038293B">
        <w:rPr>
          <w:rFonts w:hint="eastAsia"/>
        </w:rPr>
        <w:t>方法</w:t>
      </w:r>
      <w:r w:rsidR="0038293B">
        <w:rPr>
          <w:rFonts w:hint="eastAsia"/>
        </w:rPr>
        <w:t>,</w:t>
      </w:r>
      <w:r w:rsidR="0038293B">
        <w:rPr>
          <w:rFonts w:hint="eastAsia"/>
        </w:rPr>
        <w:t>因其识别正确率已经超过了传统的基于局部特征的方法</w:t>
      </w:r>
      <w:r w:rsidR="0038293B">
        <w:rPr>
          <w:rFonts w:hint="eastAsia"/>
        </w:rPr>
        <w:t>,</w:t>
      </w:r>
      <w:r>
        <w:rPr>
          <w:rFonts w:hint="eastAsia"/>
        </w:rPr>
        <w:t>在物体识别方向上变得越来越流行。本文针对车道线</w:t>
      </w:r>
      <w:r>
        <w:t>图像</w:t>
      </w:r>
      <w:r>
        <w:rPr>
          <w:rFonts w:hint="eastAsia"/>
        </w:rPr>
        <w:t>也尝试使用卷积神经网络方法来对提取车道线</w:t>
      </w:r>
      <w:r w:rsidR="0038293B">
        <w:rPr>
          <w:rFonts w:hint="eastAsia"/>
        </w:rPr>
        <w:t>特征</w:t>
      </w:r>
      <w:r w:rsidR="0038293B">
        <w:rPr>
          <w:rFonts w:hint="eastAsia"/>
        </w:rPr>
        <w:t>,</w:t>
      </w:r>
      <w:r>
        <w:t xml:space="preserve"> </w:t>
      </w:r>
      <w:r w:rsidR="0038293B">
        <w:rPr>
          <w:rFonts w:hint="eastAsia"/>
        </w:rPr>
        <w:t>并提出了基于卷积神经网络的</w:t>
      </w:r>
      <w:r>
        <w:rPr>
          <w:rFonts w:hint="eastAsia"/>
        </w:rPr>
        <w:t>车道线检测</w:t>
      </w:r>
      <w:r>
        <w:t>模型</w:t>
      </w:r>
      <w:r>
        <w:rPr>
          <w:rFonts w:hint="eastAsia"/>
        </w:rPr>
        <w:t>。本章详细介绍了该</w:t>
      </w:r>
      <w:r w:rsidR="0038293B">
        <w:rPr>
          <w:rFonts w:hint="eastAsia"/>
        </w:rPr>
        <w:t>模型</w:t>
      </w:r>
      <w:r>
        <w:rPr>
          <w:rFonts w:hint="eastAsia"/>
        </w:rPr>
        <w:t>的</w:t>
      </w:r>
      <w:r>
        <w:t>设计和实现</w:t>
      </w:r>
      <w:r w:rsidR="0038293B">
        <w:rPr>
          <w:rFonts w:hint="eastAsia"/>
        </w:rPr>
        <w:t>,</w:t>
      </w:r>
      <w:r w:rsidR="0038293B">
        <w:rPr>
          <w:rFonts w:hint="eastAsia"/>
        </w:rPr>
        <w:t>最后对卷积神经网络结构设计与调参方法进行了总结</w:t>
      </w:r>
    </w:p>
    <w:p w:rsidR="00372FD5" w:rsidRDefault="00372FD5" w:rsidP="00372FD5">
      <w:pPr>
        <w:pStyle w:val="3"/>
      </w:pPr>
      <w:bookmarkStart w:id="518" w:name="_Toc490218711"/>
      <w:r>
        <w:rPr>
          <w:rFonts w:hint="eastAsia"/>
        </w:rPr>
        <w:t>CNN</w:t>
      </w:r>
      <w:r>
        <w:rPr>
          <w:rFonts w:hint="eastAsia"/>
        </w:rPr>
        <w:t>整体</w:t>
      </w:r>
      <w:r>
        <w:t>架构实现</w:t>
      </w:r>
      <w:bookmarkEnd w:id="518"/>
    </w:p>
    <w:p w:rsidR="002A6468" w:rsidRDefault="002A6468" w:rsidP="00EB511C">
      <w:pPr>
        <w:ind w:firstLine="480"/>
      </w:pPr>
      <w:r>
        <w:rPr>
          <w:rFonts w:hint="eastAsia"/>
        </w:rPr>
        <w:t>本文</w:t>
      </w:r>
      <w:r>
        <w:t>采用的</w:t>
      </w:r>
      <w:r>
        <w:rPr>
          <w:rFonts w:hint="eastAsia"/>
        </w:rPr>
        <w:t>由</w:t>
      </w:r>
      <w:r>
        <w:t>卷积神经网络（</w:t>
      </w:r>
      <w:r>
        <w:rPr>
          <w:rFonts w:hint="eastAsia"/>
        </w:rPr>
        <w:t>Convolution</w:t>
      </w:r>
      <w:r>
        <w:t xml:space="preserve"> Network</w:t>
      </w:r>
      <w:r>
        <w:t>）</w:t>
      </w:r>
      <w:r w:rsidR="00EB511C">
        <w:rPr>
          <w:rFonts w:hint="eastAsia"/>
        </w:rPr>
        <w:t>构成</w:t>
      </w:r>
      <w:r w:rsidR="00EB511C">
        <w:t>的网络模型，为了能将所</w:t>
      </w:r>
      <w:r w:rsidR="00EB511C">
        <w:rPr>
          <w:rFonts w:hint="eastAsia"/>
        </w:rPr>
        <w:t>分类</w:t>
      </w:r>
      <w:r w:rsidR="00EB511C">
        <w:t>出的图片</w:t>
      </w:r>
      <w:r w:rsidR="00EB511C">
        <w:rPr>
          <w:rFonts w:hint="eastAsia"/>
        </w:rPr>
        <w:t>的状态</w:t>
      </w:r>
      <w:r w:rsidR="00EB511C">
        <w:t>趋势显示于原始输入图片中，在基础的卷积神经网络中，本文将最后的全连接</w:t>
      </w:r>
      <w:r w:rsidR="00EB511C">
        <w:rPr>
          <w:rFonts w:hint="eastAsia"/>
        </w:rPr>
        <w:t>层</w:t>
      </w:r>
      <w:r w:rsidR="00EB511C">
        <w:t>换</w:t>
      </w:r>
      <w:r w:rsidR="00EB511C">
        <w:rPr>
          <w:rFonts w:hint="eastAsia"/>
        </w:rPr>
        <w:t>为</w:t>
      </w:r>
      <w:r w:rsidR="00EB511C">
        <w:t>了</w:t>
      </w:r>
      <w:r w:rsidR="00EB511C">
        <w:rPr>
          <w:rFonts w:hint="eastAsia"/>
        </w:rPr>
        <w:t>activation</w:t>
      </w:r>
      <w:r w:rsidR="00EB511C">
        <w:t xml:space="preserve"> map</w:t>
      </w:r>
      <w:r w:rsidR="00EB511C">
        <w:rPr>
          <w:rFonts w:hint="eastAsia"/>
        </w:rPr>
        <w:t>。</w:t>
      </w:r>
    </w:p>
    <w:p w:rsidR="00EB511C" w:rsidRDefault="00EB511C" w:rsidP="00EB511C">
      <w:pPr>
        <w:numPr>
          <w:ilvl w:val="0"/>
          <w:numId w:val="31"/>
        </w:numPr>
      </w:pPr>
      <w:r>
        <w:t>CNN</w:t>
      </w:r>
      <w:r>
        <w:t>基本架构</w:t>
      </w:r>
    </w:p>
    <w:p w:rsidR="00DF5118" w:rsidRDefault="00DF5118" w:rsidP="00DF5118">
      <w:pPr>
        <w:ind w:firstLineChars="100" w:firstLine="240"/>
      </w:pPr>
      <w:r>
        <w:rPr>
          <w:rFonts w:hint="eastAsia"/>
        </w:rPr>
        <w:t>该</w:t>
      </w:r>
      <w:r>
        <w:rPr>
          <w:rFonts w:hint="eastAsia"/>
        </w:rPr>
        <w:t>CNN</w:t>
      </w:r>
      <w:r>
        <w:rPr>
          <w:rFonts w:hint="eastAsia"/>
        </w:rPr>
        <w:t>结构总共包含</w:t>
      </w:r>
      <w:r>
        <w:rPr>
          <w:rFonts w:hint="eastAsia"/>
        </w:rPr>
        <w:t>6</w:t>
      </w:r>
      <w:r>
        <w:rPr>
          <w:rFonts w:hint="eastAsia"/>
        </w:rPr>
        <w:t>层</w:t>
      </w:r>
      <w:r>
        <w:rPr>
          <w:rFonts w:hint="eastAsia"/>
        </w:rPr>
        <w:t>,</w:t>
      </w:r>
      <w:r>
        <w:t xml:space="preserve"> </w:t>
      </w:r>
      <w:r>
        <w:rPr>
          <w:rFonts w:hint="eastAsia"/>
        </w:rPr>
        <w:t>如图</w:t>
      </w:r>
      <w:r>
        <w:rPr>
          <w:rFonts w:hint="eastAsia"/>
        </w:rPr>
        <w:t>5</w:t>
      </w:r>
      <w:r>
        <w:t>.6</w:t>
      </w:r>
      <w:r>
        <w:rPr>
          <w:rFonts w:hint="eastAsia"/>
        </w:rPr>
        <w:t>所示。第</w:t>
      </w:r>
      <w:r>
        <w:rPr>
          <w:rFonts w:hint="eastAsia"/>
        </w:rPr>
        <w:t>1</w:t>
      </w:r>
      <w:r>
        <w:rPr>
          <w:rFonts w:hint="eastAsia"/>
        </w:rPr>
        <w:t>层输入为原图片</w:t>
      </w:r>
      <w:r>
        <w:rPr>
          <w:rFonts w:hint="eastAsia"/>
        </w:rPr>
        <w:t>:</w:t>
      </w:r>
      <w:r>
        <w:t xml:space="preserve"> </w:t>
      </w:r>
      <w:r>
        <w:rPr>
          <w:rFonts w:hint="eastAsia"/>
        </w:rPr>
        <w:t>251x</w:t>
      </w:r>
      <w:r>
        <w:t xml:space="preserve"> </w:t>
      </w:r>
      <w:r>
        <w:rPr>
          <w:rFonts w:hint="eastAsia"/>
        </w:rPr>
        <w:t>251</w:t>
      </w:r>
      <w:r>
        <w:rPr>
          <w:rFonts w:hint="eastAsia"/>
        </w:rPr>
        <w:t>卷积层</w:t>
      </w:r>
      <w:r>
        <w:rPr>
          <w:rFonts w:hint="eastAsia"/>
        </w:rPr>
        <w:t>conv1</w:t>
      </w:r>
      <w:r>
        <w:rPr>
          <w:rFonts w:hint="eastAsia"/>
        </w:rPr>
        <w:t>包含</w:t>
      </w:r>
      <w:r>
        <w:rPr>
          <w:rFonts w:hint="eastAsia"/>
        </w:rPr>
        <w:t>16</w:t>
      </w:r>
      <w:r>
        <w:rPr>
          <w:rFonts w:hint="eastAsia"/>
        </w:rPr>
        <w:t>个核</w:t>
      </w:r>
      <w:r>
        <w:rPr>
          <w:rFonts w:hint="eastAsia"/>
        </w:rPr>
        <w:t>,</w:t>
      </w:r>
      <w:r>
        <w:t xml:space="preserve"> </w:t>
      </w:r>
      <w:r>
        <w:rPr>
          <w:rFonts w:hint="eastAsia"/>
        </w:rPr>
        <w:t>核大小为</w:t>
      </w:r>
      <w:r>
        <w:rPr>
          <w:rFonts w:hint="eastAsia"/>
        </w:rPr>
        <w:t>5,</w:t>
      </w:r>
      <w:r>
        <w:t xml:space="preserve"> </w:t>
      </w:r>
      <w:r>
        <w:rPr>
          <w:rFonts w:hint="eastAsia"/>
        </w:rPr>
        <w:t>步长为</w:t>
      </w:r>
      <w:r>
        <w:rPr>
          <w:rFonts w:hint="eastAsia"/>
        </w:rPr>
        <w:t>1,</w:t>
      </w:r>
      <w:r>
        <w:t xml:space="preserve"> </w:t>
      </w:r>
      <w:r>
        <w:rPr>
          <w:rFonts w:hint="eastAsia"/>
        </w:rPr>
        <w:t>降采样层</w:t>
      </w:r>
      <w:r>
        <w:rPr>
          <w:rFonts w:hint="eastAsia"/>
        </w:rPr>
        <w:t>poo</w:t>
      </w:r>
      <w:r>
        <w:t>l1</w:t>
      </w:r>
      <w:r>
        <w:rPr>
          <w:rFonts w:hint="eastAsia"/>
        </w:rPr>
        <w:t>层用</w:t>
      </w:r>
      <w:r>
        <w:rPr>
          <w:rFonts w:hint="eastAsia"/>
        </w:rPr>
        <w:t>max</w:t>
      </w:r>
      <w:r>
        <w:t xml:space="preserve"> </w:t>
      </w:r>
      <w:r>
        <w:rPr>
          <w:rFonts w:hint="eastAsia"/>
        </w:rPr>
        <w:t>- poolin</w:t>
      </w:r>
      <w:r>
        <w:t>g</w:t>
      </w:r>
      <w:r>
        <w:rPr>
          <w:rFonts w:hint="eastAsia"/>
        </w:rPr>
        <w:t>方式</w:t>
      </w:r>
      <w:r>
        <w:rPr>
          <w:rFonts w:hint="eastAsia"/>
        </w:rPr>
        <w:t>,</w:t>
      </w:r>
      <w:r>
        <w:t xml:space="preserve"> </w:t>
      </w:r>
      <w:r>
        <w:rPr>
          <w:rFonts w:hint="eastAsia"/>
        </w:rPr>
        <w:t>核大小为</w:t>
      </w:r>
      <w:r>
        <w:rPr>
          <w:rFonts w:hint="eastAsia"/>
        </w:rPr>
        <w:t>3,</w:t>
      </w:r>
      <w:r>
        <w:t xml:space="preserve"> </w:t>
      </w:r>
      <w:r>
        <w:rPr>
          <w:rFonts w:hint="eastAsia"/>
        </w:rPr>
        <w:t>步长为</w:t>
      </w:r>
      <w:r>
        <w:rPr>
          <w:rFonts w:hint="eastAsia"/>
        </w:rPr>
        <w:t>2</w:t>
      </w:r>
      <w:r>
        <w:rPr>
          <w:rFonts w:hint="eastAsia"/>
        </w:rPr>
        <w:t>。第</w:t>
      </w:r>
      <w:r>
        <w:rPr>
          <w:rFonts w:hint="eastAsia"/>
        </w:rPr>
        <w:t>2</w:t>
      </w:r>
      <w:r>
        <w:rPr>
          <w:rFonts w:hint="eastAsia"/>
        </w:rPr>
        <w:t>层输入为</w:t>
      </w:r>
      <w:r>
        <w:rPr>
          <w:rFonts w:hint="eastAsia"/>
        </w:rPr>
        <w:t>:</w:t>
      </w:r>
      <w:r>
        <w:t xml:space="preserve"> </w:t>
      </w:r>
      <w:r>
        <w:rPr>
          <w:rFonts w:hint="eastAsia"/>
        </w:rPr>
        <w:t>123x123,</w:t>
      </w:r>
      <w:r>
        <w:t xml:space="preserve"> </w:t>
      </w:r>
      <w:r>
        <w:rPr>
          <w:rFonts w:hint="eastAsia"/>
        </w:rPr>
        <w:t>卷积层</w:t>
      </w:r>
      <w:r>
        <w:rPr>
          <w:rFonts w:hint="eastAsia"/>
        </w:rPr>
        <w:t>conv2</w:t>
      </w:r>
      <w:r>
        <w:rPr>
          <w:rFonts w:hint="eastAsia"/>
        </w:rPr>
        <w:t>包含</w:t>
      </w:r>
      <w:r>
        <w:rPr>
          <w:rFonts w:hint="eastAsia"/>
        </w:rPr>
        <w:lastRenderedPageBreak/>
        <w:t>32</w:t>
      </w:r>
      <w:r>
        <w:rPr>
          <w:rFonts w:hint="eastAsia"/>
        </w:rPr>
        <w:t>个核</w:t>
      </w:r>
      <w:r>
        <w:rPr>
          <w:rFonts w:hint="eastAsia"/>
        </w:rPr>
        <w:t>,</w:t>
      </w:r>
      <w:r>
        <w:t xml:space="preserve"> </w:t>
      </w:r>
      <w:r>
        <w:rPr>
          <w:rFonts w:hint="eastAsia"/>
        </w:rPr>
        <w:t>核大小为</w:t>
      </w:r>
      <w:r>
        <w:rPr>
          <w:rFonts w:hint="eastAsia"/>
        </w:rPr>
        <w:t>5,</w:t>
      </w:r>
      <w:r>
        <w:t xml:space="preserve"> </w:t>
      </w:r>
      <w:r>
        <w:rPr>
          <w:rFonts w:hint="eastAsia"/>
        </w:rPr>
        <w:t>步长为</w:t>
      </w:r>
      <w:r>
        <w:rPr>
          <w:rFonts w:hint="eastAsia"/>
        </w:rPr>
        <w:t>1,</w:t>
      </w:r>
      <w:r>
        <w:t xml:space="preserve"> </w:t>
      </w:r>
      <w:r>
        <w:rPr>
          <w:rFonts w:hint="eastAsia"/>
        </w:rPr>
        <w:t>降采样层</w:t>
      </w:r>
      <w:r>
        <w:rPr>
          <w:rFonts w:hint="eastAsia"/>
        </w:rPr>
        <w:t>pool2</w:t>
      </w:r>
      <w:r>
        <w:rPr>
          <w:rFonts w:hint="eastAsia"/>
        </w:rPr>
        <w:t>采用</w:t>
      </w:r>
      <w:r>
        <w:rPr>
          <w:rFonts w:hint="eastAsia"/>
        </w:rPr>
        <w:t>max</w:t>
      </w:r>
      <w:r>
        <w:t xml:space="preserve"> </w:t>
      </w:r>
      <w:r>
        <w:rPr>
          <w:rFonts w:hint="eastAsia"/>
        </w:rPr>
        <w:t>- pooling</w:t>
      </w:r>
      <w:r>
        <w:rPr>
          <w:rFonts w:hint="eastAsia"/>
        </w:rPr>
        <w:t>方式</w:t>
      </w:r>
      <w:r>
        <w:rPr>
          <w:rFonts w:hint="eastAsia"/>
        </w:rPr>
        <w:t>,</w:t>
      </w:r>
      <w:r>
        <w:t xml:space="preserve"> </w:t>
      </w:r>
      <w:r>
        <w:rPr>
          <w:rFonts w:hint="eastAsia"/>
        </w:rPr>
        <w:t>核大小为</w:t>
      </w:r>
      <w:r>
        <w:rPr>
          <w:rFonts w:hint="eastAsia"/>
        </w:rPr>
        <w:t>3,</w:t>
      </w:r>
      <w:r>
        <w:rPr>
          <w:rFonts w:hint="eastAsia"/>
        </w:rPr>
        <w:t>步长为</w:t>
      </w:r>
      <w:r>
        <w:rPr>
          <w:rFonts w:hint="eastAsia"/>
        </w:rPr>
        <w:t>2</w:t>
      </w:r>
      <w:r>
        <w:rPr>
          <w:rFonts w:hint="eastAsia"/>
        </w:rPr>
        <w:t>。第</w:t>
      </w:r>
      <w:r>
        <w:rPr>
          <w:rFonts w:hint="eastAsia"/>
        </w:rPr>
        <w:t>3</w:t>
      </w:r>
      <w:r>
        <w:rPr>
          <w:rFonts w:hint="eastAsia"/>
        </w:rPr>
        <w:t>层输入为</w:t>
      </w:r>
      <w:r>
        <w:rPr>
          <w:rFonts w:hint="eastAsia"/>
        </w:rPr>
        <w:t>:59</w:t>
      </w:r>
      <w:r>
        <w:t xml:space="preserve"> x 59</w:t>
      </w:r>
      <w:r>
        <w:rPr>
          <w:rFonts w:hint="eastAsia"/>
        </w:rPr>
        <w:t>,</w:t>
      </w:r>
      <w:r>
        <w:t xml:space="preserve"> </w:t>
      </w:r>
      <w:r>
        <w:rPr>
          <w:rFonts w:hint="eastAsia"/>
        </w:rPr>
        <w:t>卷积层</w:t>
      </w:r>
      <w:r>
        <w:rPr>
          <w:rFonts w:hint="eastAsia"/>
        </w:rPr>
        <w:t>conv3</w:t>
      </w:r>
      <w:r>
        <w:rPr>
          <w:rFonts w:hint="eastAsia"/>
        </w:rPr>
        <w:t>包含</w:t>
      </w:r>
      <w:r>
        <w:rPr>
          <w:rFonts w:hint="eastAsia"/>
        </w:rPr>
        <w:t>64</w:t>
      </w:r>
      <w:r>
        <w:rPr>
          <w:rFonts w:hint="eastAsia"/>
        </w:rPr>
        <w:t>个核</w:t>
      </w:r>
      <w:r>
        <w:rPr>
          <w:rFonts w:hint="eastAsia"/>
        </w:rPr>
        <w:t>,</w:t>
      </w:r>
      <w:r>
        <w:t xml:space="preserve"> </w:t>
      </w:r>
      <w:r>
        <w:rPr>
          <w:rFonts w:hint="eastAsia"/>
        </w:rPr>
        <w:t>核大小为</w:t>
      </w:r>
      <w:r>
        <w:rPr>
          <w:rFonts w:hint="eastAsia"/>
        </w:rPr>
        <w:t xml:space="preserve">5, </w:t>
      </w:r>
      <w:r>
        <w:rPr>
          <w:rFonts w:hint="eastAsia"/>
        </w:rPr>
        <w:t>步长为</w:t>
      </w:r>
      <w:r>
        <w:rPr>
          <w:rFonts w:hint="eastAsia"/>
        </w:rPr>
        <w:t>1,</w:t>
      </w:r>
      <w:r>
        <w:t xml:space="preserve"> </w:t>
      </w:r>
      <w:r>
        <w:rPr>
          <w:rFonts w:hint="eastAsia"/>
        </w:rPr>
        <w:t>降采样层</w:t>
      </w:r>
      <w:r>
        <w:rPr>
          <w:rFonts w:hint="eastAsia"/>
        </w:rPr>
        <w:t>pool3</w:t>
      </w:r>
      <w:r>
        <w:rPr>
          <w:rFonts w:hint="eastAsia"/>
        </w:rPr>
        <w:t>采用</w:t>
      </w:r>
      <w:r>
        <w:rPr>
          <w:rFonts w:hint="eastAsia"/>
        </w:rPr>
        <w:t>max-pooling</w:t>
      </w:r>
      <w:r>
        <w:rPr>
          <w:rFonts w:hint="eastAsia"/>
        </w:rPr>
        <w:t>方式</w:t>
      </w:r>
      <w:r>
        <w:rPr>
          <w:rFonts w:hint="eastAsia"/>
        </w:rPr>
        <w:t>,</w:t>
      </w:r>
      <w:r>
        <w:t xml:space="preserve"> </w:t>
      </w:r>
      <w:r>
        <w:rPr>
          <w:rFonts w:hint="eastAsia"/>
        </w:rPr>
        <w:t>核大小为</w:t>
      </w:r>
      <w:r>
        <w:rPr>
          <w:rFonts w:hint="eastAsia"/>
        </w:rPr>
        <w:t>3,</w:t>
      </w:r>
      <w:r>
        <w:t xml:space="preserve"> </w:t>
      </w:r>
      <w:r>
        <w:rPr>
          <w:rFonts w:hint="eastAsia"/>
        </w:rPr>
        <w:t>步长为</w:t>
      </w:r>
      <w:r>
        <w:rPr>
          <w:rFonts w:hint="eastAsia"/>
        </w:rPr>
        <w:t>2</w:t>
      </w:r>
      <w:r>
        <w:rPr>
          <w:rFonts w:hint="eastAsia"/>
        </w:rPr>
        <w:t>。第</w:t>
      </w:r>
      <w:r>
        <w:rPr>
          <w:rFonts w:hint="eastAsia"/>
        </w:rPr>
        <w:t>4</w:t>
      </w:r>
      <w:r>
        <w:rPr>
          <w:rFonts w:hint="eastAsia"/>
        </w:rPr>
        <w:t>层输入为</w:t>
      </w:r>
      <w:r>
        <w:rPr>
          <w:rFonts w:hint="eastAsia"/>
        </w:rPr>
        <w:t>:</w:t>
      </w:r>
      <w:r>
        <w:t xml:space="preserve"> </w:t>
      </w:r>
      <w:r>
        <w:rPr>
          <w:rFonts w:hint="eastAsia"/>
        </w:rPr>
        <w:t>27x27,</w:t>
      </w:r>
      <w:r>
        <w:rPr>
          <w:rFonts w:hint="eastAsia"/>
        </w:rPr>
        <w:t>卷积层</w:t>
      </w:r>
      <w:r>
        <w:rPr>
          <w:rFonts w:hint="eastAsia"/>
        </w:rPr>
        <w:t>conv4</w:t>
      </w:r>
      <w:r>
        <w:rPr>
          <w:rFonts w:hint="eastAsia"/>
        </w:rPr>
        <w:t>包含</w:t>
      </w:r>
      <w:r>
        <w:rPr>
          <w:rFonts w:hint="eastAsia"/>
        </w:rPr>
        <w:t>128</w:t>
      </w:r>
      <w:r>
        <w:rPr>
          <w:rFonts w:hint="eastAsia"/>
        </w:rPr>
        <w:t>个核</w:t>
      </w:r>
      <w:r>
        <w:rPr>
          <w:rFonts w:hint="eastAsia"/>
        </w:rPr>
        <w:t>,</w:t>
      </w:r>
      <w:r>
        <w:rPr>
          <w:rFonts w:hint="eastAsia"/>
        </w:rPr>
        <w:t>核大小为</w:t>
      </w:r>
      <w:r>
        <w:rPr>
          <w:rFonts w:hint="eastAsia"/>
        </w:rPr>
        <w:t>5,</w:t>
      </w:r>
      <w:r>
        <w:rPr>
          <w:rFonts w:hint="eastAsia"/>
        </w:rPr>
        <w:t>步长为</w:t>
      </w:r>
      <w:r>
        <w:rPr>
          <w:rFonts w:hint="eastAsia"/>
        </w:rPr>
        <w:t>1,</w:t>
      </w:r>
      <w:r>
        <w:rPr>
          <w:rFonts w:hint="eastAsia"/>
        </w:rPr>
        <w:t>降采样层</w:t>
      </w:r>
      <w:r>
        <w:rPr>
          <w:rFonts w:hint="eastAsia"/>
        </w:rPr>
        <w:t>pool4</w:t>
      </w:r>
      <w:r>
        <w:rPr>
          <w:rFonts w:hint="eastAsia"/>
        </w:rPr>
        <w:t>义用</w:t>
      </w:r>
      <w:r>
        <w:rPr>
          <w:rFonts w:hint="eastAsia"/>
        </w:rPr>
        <w:t>max-pooling</w:t>
      </w:r>
      <w:r>
        <w:rPr>
          <w:rFonts w:hint="eastAsia"/>
        </w:rPr>
        <w:t>方式</w:t>
      </w:r>
      <w:r>
        <w:rPr>
          <w:rFonts w:hint="eastAsia"/>
        </w:rPr>
        <w:t>,</w:t>
      </w:r>
      <w:r>
        <w:rPr>
          <w:rFonts w:hint="eastAsia"/>
        </w:rPr>
        <w:t>核大小为</w:t>
      </w:r>
      <w:r>
        <w:rPr>
          <w:rFonts w:hint="eastAsia"/>
        </w:rPr>
        <w:t>3,</w:t>
      </w:r>
      <w:r>
        <w:rPr>
          <w:rFonts w:hint="eastAsia"/>
        </w:rPr>
        <w:t>步长为</w:t>
      </w:r>
      <w:r>
        <w:rPr>
          <w:rFonts w:hint="eastAsia"/>
        </w:rPr>
        <w:t>2</w:t>
      </w:r>
      <w:r>
        <w:rPr>
          <w:rFonts w:hint="eastAsia"/>
        </w:rPr>
        <w:t>。第</w:t>
      </w:r>
      <w:r>
        <w:rPr>
          <w:rFonts w:hint="eastAsia"/>
        </w:rPr>
        <w:t>5</w:t>
      </w:r>
      <w:r>
        <w:rPr>
          <w:rFonts w:hint="eastAsia"/>
        </w:rPr>
        <w:t>层输入为</w:t>
      </w:r>
      <w:r>
        <w:rPr>
          <w:rFonts w:hint="eastAsia"/>
        </w:rPr>
        <w:t xml:space="preserve">:13x13, </w:t>
      </w:r>
      <w:r>
        <w:rPr>
          <w:rFonts w:hint="eastAsia"/>
        </w:rPr>
        <w:t>卷积层</w:t>
      </w:r>
      <w:r>
        <w:rPr>
          <w:rFonts w:hint="eastAsia"/>
        </w:rPr>
        <w:t>conv5</w:t>
      </w:r>
      <w:r>
        <w:rPr>
          <w:rFonts w:hint="eastAsia"/>
        </w:rPr>
        <w:t>包含</w:t>
      </w:r>
      <w:r>
        <w:rPr>
          <w:rFonts w:hint="eastAsia"/>
        </w:rPr>
        <w:t>256</w:t>
      </w:r>
      <w:r>
        <w:rPr>
          <w:rFonts w:hint="eastAsia"/>
        </w:rPr>
        <w:t>个核</w:t>
      </w:r>
      <w:r>
        <w:rPr>
          <w:rFonts w:hint="eastAsia"/>
        </w:rPr>
        <w:t>,</w:t>
      </w:r>
      <w:r>
        <w:rPr>
          <w:rFonts w:hint="eastAsia"/>
        </w:rPr>
        <w:t>核大小为</w:t>
      </w:r>
      <w:r>
        <w:rPr>
          <w:rFonts w:hint="eastAsia"/>
        </w:rPr>
        <w:t>3,</w:t>
      </w:r>
      <w:r>
        <w:rPr>
          <w:rFonts w:hint="eastAsia"/>
        </w:rPr>
        <w:t>步长为</w:t>
      </w:r>
      <w:r>
        <w:rPr>
          <w:rFonts w:hint="eastAsia"/>
        </w:rPr>
        <w:t>1,</w:t>
      </w:r>
      <w:r>
        <w:rPr>
          <w:rFonts w:hint="eastAsia"/>
        </w:rPr>
        <w:t>降采样层</w:t>
      </w:r>
      <w:r>
        <w:rPr>
          <w:rFonts w:hint="eastAsia"/>
        </w:rPr>
        <w:t>poo</w:t>
      </w:r>
      <w:r>
        <w:t>l5</w:t>
      </w:r>
      <w:r>
        <w:rPr>
          <w:rFonts w:hint="eastAsia"/>
        </w:rPr>
        <w:t>采用</w:t>
      </w:r>
      <w:r>
        <w:rPr>
          <w:rFonts w:hint="eastAsia"/>
        </w:rPr>
        <w:t>max-pooling</w:t>
      </w:r>
      <w:r>
        <w:rPr>
          <w:rFonts w:hint="eastAsia"/>
        </w:rPr>
        <w:t>方式</w:t>
      </w:r>
      <w:r>
        <w:rPr>
          <w:rFonts w:hint="eastAsia"/>
        </w:rPr>
        <w:t>,</w:t>
      </w:r>
      <w:r>
        <w:rPr>
          <w:rFonts w:hint="eastAsia"/>
        </w:rPr>
        <w:t>核大小为</w:t>
      </w:r>
      <w:r>
        <w:rPr>
          <w:rFonts w:hint="eastAsia"/>
        </w:rPr>
        <w:t>3,</w:t>
      </w:r>
      <w:r>
        <w:rPr>
          <w:rFonts w:hint="eastAsia"/>
        </w:rPr>
        <w:t>步长为</w:t>
      </w:r>
      <w:r>
        <w:rPr>
          <w:rFonts w:hint="eastAsia"/>
        </w:rPr>
        <w:t>2</w:t>
      </w:r>
      <w:r>
        <w:rPr>
          <w:rFonts w:hint="eastAsia"/>
        </w:rPr>
        <w:t>。第</w:t>
      </w:r>
      <w:r>
        <w:rPr>
          <w:rFonts w:hint="eastAsia"/>
        </w:rPr>
        <w:t>6</w:t>
      </w:r>
      <w:r>
        <w:rPr>
          <w:rFonts w:hint="eastAsia"/>
        </w:rPr>
        <w:t>层</w:t>
      </w:r>
      <w:r>
        <w:rPr>
          <w:rFonts w:hint="eastAsia"/>
        </w:rPr>
        <w:t>activation</w:t>
      </w:r>
      <w:r>
        <w:t xml:space="preserve"> map</w:t>
      </w:r>
      <w:r>
        <w:rPr>
          <w:rFonts w:hint="eastAsia"/>
        </w:rPr>
        <w:t>层</w:t>
      </w:r>
      <w:r>
        <w:rPr>
          <w:rFonts w:hint="eastAsia"/>
        </w:rPr>
        <w:t>,</w:t>
      </w:r>
      <w:r>
        <w:rPr>
          <w:rFonts w:hint="eastAsia"/>
        </w:rPr>
        <w:t>输入为</w:t>
      </w:r>
      <w:r>
        <w:rPr>
          <w:rFonts w:hint="eastAsia"/>
        </w:rPr>
        <w:t>6x6,</w:t>
      </w:r>
      <w:r>
        <w:rPr>
          <w:rFonts w:hint="eastAsia"/>
        </w:rPr>
        <w:t>输出是长度为</w:t>
      </w:r>
      <w:r>
        <w:rPr>
          <w:rFonts w:hint="eastAsia"/>
        </w:rPr>
        <w:t>1024</w:t>
      </w:r>
      <w:r>
        <w:rPr>
          <w:rFonts w:hint="eastAsia"/>
        </w:rPr>
        <w:t>的向量。具体结构</w:t>
      </w:r>
      <w:r>
        <w:t>如图</w:t>
      </w:r>
      <w:r>
        <w:rPr>
          <w:rFonts w:hint="eastAsia"/>
        </w:rPr>
        <w:t>5.6</w:t>
      </w:r>
      <w:r>
        <w:rPr>
          <w:rFonts w:hint="eastAsia"/>
        </w:rPr>
        <w:t>所示</w:t>
      </w:r>
      <w:r>
        <w:t>：</w:t>
      </w:r>
    </w:p>
    <w:p w:rsidR="00B27A7E" w:rsidRDefault="00B27A7E" w:rsidP="00DF5118">
      <w:pPr>
        <w:ind w:firstLineChars="100" w:firstLine="240"/>
      </w:pPr>
    </w:p>
    <w:p w:rsidR="00B27A7E" w:rsidRDefault="00B27A7E" w:rsidP="00B27A7E">
      <w:pPr>
        <w:ind w:firstLineChars="100" w:firstLine="240"/>
        <w:jc w:val="center"/>
      </w:pPr>
      <w:r>
        <w:object w:dxaOrig="17595" w:dyaOrig="9105">
          <v:shape id="_x0000_i1038" type="#_x0000_t75" style="width:396pt;height:201.75pt" o:ole="">
            <v:imagedata r:id="rId70" o:title=""/>
          </v:shape>
          <o:OLEObject Type="Embed" ProgID="Visio.Drawing.15" ShapeID="_x0000_i1038" DrawAspect="Content" ObjectID="_1574446782" r:id="rId71"/>
        </w:object>
      </w:r>
    </w:p>
    <w:p w:rsidR="008D0440" w:rsidRDefault="008D0440" w:rsidP="008D0440">
      <w:pPr>
        <w:ind w:firstLineChars="100" w:firstLine="240"/>
        <w:jc w:val="center"/>
      </w:pPr>
      <w:r>
        <w:t>5.6 CNN</w:t>
      </w:r>
      <w:r>
        <w:t>整体架构图</w:t>
      </w:r>
    </w:p>
    <w:p w:rsidR="008D0440" w:rsidRDefault="008D0440" w:rsidP="008D0440">
      <w:pPr>
        <w:ind w:firstLineChars="100" w:firstLine="240"/>
        <w:jc w:val="center"/>
      </w:pPr>
    </w:p>
    <w:p w:rsidR="005E6F6D" w:rsidRDefault="008D0440" w:rsidP="008D0440">
      <w:pPr>
        <w:ind w:firstLineChars="150" w:firstLine="360"/>
      </w:pPr>
      <w:r>
        <w:rPr>
          <w:rFonts w:hint="eastAsia"/>
        </w:rPr>
        <w:t>该</w:t>
      </w:r>
      <w:r>
        <w:t>网络</w:t>
      </w:r>
      <w:r>
        <w:rPr>
          <w:rFonts w:hint="eastAsia"/>
        </w:rPr>
        <w:t>结构中</w:t>
      </w:r>
      <w:r>
        <w:rPr>
          <w:rFonts w:hint="eastAsia"/>
        </w:rPr>
        <w:t>,</w:t>
      </w:r>
      <w:r>
        <w:rPr>
          <w:rFonts w:hint="eastAsia"/>
        </w:rPr>
        <w:t>主要包含了</w:t>
      </w:r>
      <w:r>
        <w:t xml:space="preserve"> “picture”, “conv”, “relu”, “pool”, “activation map”</w:t>
      </w:r>
      <w:r>
        <w:rPr>
          <w:rFonts w:hint="eastAsia"/>
        </w:rPr>
        <w:t>节点。其中</w:t>
      </w:r>
      <w:r>
        <w:t xml:space="preserve"> “picture” </w:t>
      </w:r>
      <w:r>
        <w:rPr>
          <w:rFonts w:hint="eastAsia"/>
        </w:rPr>
        <w:t>节点代表数据的输入或输出</w:t>
      </w:r>
      <w:r>
        <w:rPr>
          <w:rFonts w:hint="eastAsia"/>
        </w:rPr>
        <w:t>,</w:t>
      </w:r>
      <w:r>
        <w:rPr>
          <w:rFonts w:hint="eastAsia"/>
        </w:rPr>
        <w:t>每一层的开始的</w:t>
      </w:r>
      <w:r>
        <w:rPr>
          <w:rFonts w:hint="eastAsia"/>
        </w:rPr>
        <w:t xml:space="preserve"> </w:t>
      </w:r>
      <w:r>
        <w:t xml:space="preserve">“picture” </w:t>
      </w:r>
      <w:r>
        <w:rPr>
          <w:rFonts w:hint="eastAsia"/>
        </w:rPr>
        <w:t>节点代表把上一层的数据作为输入</w:t>
      </w:r>
      <w:r>
        <w:rPr>
          <w:rFonts w:hint="eastAsia"/>
        </w:rPr>
        <w:t>,</w:t>
      </w:r>
      <w:r>
        <w:t xml:space="preserve"> </w:t>
      </w:r>
      <w:r>
        <w:rPr>
          <w:rFonts w:hint="eastAsia"/>
        </w:rPr>
        <w:t>第一层的输入为已</w:t>
      </w:r>
      <w:r>
        <w:t>经过预处理的车道线</w:t>
      </w:r>
      <w:r>
        <w:rPr>
          <w:rFonts w:hint="eastAsia"/>
        </w:rPr>
        <w:t>图像</w:t>
      </w:r>
      <w:r>
        <w:rPr>
          <w:rFonts w:hint="eastAsia"/>
        </w:rPr>
        <w:t>,</w:t>
      </w:r>
      <w:r>
        <w:rPr>
          <w:rFonts w:hint="eastAsia"/>
        </w:rPr>
        <w:t>每一层最后的</w:t>
      </w:r>
      <w:r>
        <w:rPr>
          <w:rFonts w:hint="eastAsia"/>
        </w:rPr>
        <w:t xml:space="preserve"> </w:t>
      </w:r>
      <w:r>
        <w:t xml:space="preserve">“picture” </w:t>
      </w:r>
      <w:r>
        <w:rPr>
          <w:rFonts w:hint="eastAsia"/>
        </w:rPr>
        <w:t>节点代表该层数据的输出。</w:t>
      </w:r>
      <w:r>
        <w:rPr>
          <w:rFonts w:hint="eastAsia"/>
        </w:rPr>
        <w:t>"conv"</w:t>
      </w:r>
      <w:r>
        <w:t xml:space="preserve"> </w:t>
      </w:r>
      <w:r>
        <w:rPr>
          <w:rFonts w:hint="eastAsia"/>
        </w:rPr>
        <w:t>节点代表卷积操作</w:t>
      </w:r>
      <w:r>
        <w:rPr>
          <w:rFonts w:hint="eastAsia"/>
        </w:rPr>
        <w:t>,</w:t>
      </w:r>
      <w:r>
        <w:rPr>
          <w:rFonts w:hint="eastAsia"/>
        </w:rPr>
        <w:t>在该操作中</w:t>
      </w:r>
      <w:r>
        <w:rPr>
          <w:rFonts w:hint="eastAsia"/>
        </w:rPr>
        <w:t>,</w:t>
      </w:r>
      <w:r>
        <w:rPr>
          <w:rFonts w:hint="eastAsia"/>
        </w:rPr>
        <w:t>每一个卷积核代表对输入的图像数据提取一种特征</w:t>
      </w:r>
      <w:r>
        <w:rPr>
          <w:rFonts w:hint="eastAsia"/>
        </w:rPr>
        <w:t>,</w:t>
      </w:r>
      <w:r>
        <w:rPr>
          <w:rFonts w:hint="eastAsia"/>
        </w:rPr>
        <w:t>多个卷积核代表对图像提取多种特征。</w:t>
      </w:r>
      <w:r>
        <w:rPr>
          <w:rFonts w:hint="eastAsia"/>
        </w:rPr>
        <w:t>"pool"</w:t>
      </w:r>
      <w:r>
        <w:t xml:space="preserve"> </w:t>
      </w:r>
      <w:r>
        <w:rPr>
          <w:rFonts w:hint="eastAsia"/>
        </w:rPr>
        <w:t>节点代表降采样操作</w:t>
      </w:r>
      <w:r>
        <w:rPr>
          <w:rFonts w:hint="eastAsia"/>
        </w:rPr>
        <w:t>,</w:t>
      </w:r>
      <w:r>
        <w:rPr>
          <w:rFonts w:hint="eastAsia"/>
        </w:rPr>
        <w:t>当卷积特征向量太大的时候</w:t>
      </w:r>
      <w:r>
        <w:rPr>
          <w:rFonts w:hint="eastAsia"/>
        </w:rPr>
        <w:t>,</w:t>
      </w:r>
      <w:r>
        <w:rPr>
          <w:rFonts w:hint="eastAsia"/>
        </w:rPr>
        <w:t>训练分类器计算复杂度太高</w:t>
      </w:r>
      <w:r>
        <w:rPr>
          <w:rFonts w:hint="eastAsia"/>
        </w:rPr>
        <w:t>,</w:t>
      </w:r>
      <w:r>
        <w:t xml:space="preserve"> </w:t>
      </w:r>
      <w:r>
        <w:rPr>
          <w:rFonts w:hint="eastAsia"/>
        </w:rPr>
        <w:t>并且容易过拟合</w:t>
      </w:r>
      <w:r>
        <w:rPr>
          <w:rFonts w:hint="eastAsia"/>
        </w:rPr>
        <w:t>,</w:t>
      </w:r>
      <w:r>
        <w:rPr>
          <w:rFonts w:hint="eastAsia"/>
        </w:rPr>
        <w:t>可以对卷积特征进行聚合统计</w:t>
      </w:r>
      <w:r>
        <w:rPr>
          <w:rFonts w:hint="eastAsia"/>
        </w:rPr>
        <w:t>,</w:t>
      </w:r>
      <w:r>
        <w:rPr>
          <w:rFonts w:hint="eastAsia"/>
        </w:rPr>
        <w:t>来降低特征维度</w:t>
      </w:r>
      <w:r>
        <w:rPr>
          <w:rFonts w:hint="eastAsia"/>
        </w:rPr>
        <w:t>,</w:t>
      </w:r>
      <w:r>
        <w:rPr>
          <w:rFonts w:hint="eastAsia"/>
        </w:rPr>
        <w:t>比如取某个区域特征的最大</w:t>
      </w:r>
      <w:r>
        <w:rPr>
          <w:rFonts w:hint="eastAsia"/>
        </w:rPr>
        <w:t>(maxpooling)</w:t>
      </w:r>
      <w:r>
        <w:rPr>
          <w:rFonts w:hint="eastAsia"/>
        </w:rPr>
        <w:t>或平均值</w:t>
      </w:r>
      <w:r>
        <w:rPr>
          <w:rFonts w:hint="eastAsia"/>
        </w:rPr>
        <w:t>(meanpooling),</w:t>
      </w:r>
      <w:r>
        <w:rPr>
          <w:rFonts w:hint="eastAsia"/>
        </w:rPr>
        <w:t>这种聚合操作就叫做降采样或池化</w:t>
      </w:r>
      <w:r>
        <w:rPr>
          <w:rFonts w:hint="eastAsia"/>
        </w:rPr>
        <w:t>,</w:t>
      </w:r>
      <w:r>
        <w:t xml:space="preserve"> </w:t>
      </w:r>
      <w:r>
        <w:rPr>
          <w:rFonts w:hint="eastAsia"/>
        </w:rPr>
        <w:t>"relu"</w:t>
      </w:r>
      <w:r>
        <w:rPr>
          <w:rFonts w:hint="eastAsia"/>
        </w:rPr>
        <w:t>节点代表非线性映射操作</w:t>
      </w:r>
      <w:r>
        <w:rPr>
          <w:rFonts w:hint="eastAsia"/>
        </w:rPr>
        <w:t>,</w:t>
      </w:r>
      <w:r>
        <w:rPr>
          <w:rFonts w:hint="eastAsia"/>
        </w:rPr>
        <w:t>传统</w:t>
      </w:r>
      <w:r>
        <w:rPr>
          <w:rFonts w:hint="eastAsia"/>
        </w:rPr>
        <w:t>CNN</w:t>
      </w:r>
      <w:r>
        <w:rPr>
          <w:rFonts w:hint="eastAsia"/>
        </w:rPr>
        <w:t>采用</w:t>
      </w:r>
      <w:r>
        <w:rPr>
          <w:rFonts w:hint="eastAsia"/>
        </w:rPr>
        <w:t>sigmoid</w:t>
      </w:r>
      <w:r>
        <w:rPr>
          <w:rFonts w:hint="eastAsia"/>
        </w:rPr>
        <w:t>或</w:t>
      </w:r>
      <w:r>
        <w:rPr>
          <w:rFonts w:hint="eastAsia"/>
        </w:rPr>
        <w:t>tanh</w:t>
      </w:r>
      <w:r>
        <w:rPr>
          <w:rFonts w:hint="eastAsia"/>
        </w:rPr>
        <w:t>函数来做映射</w:t>
      </w:r>
      <w:r>
        <w:rPr>
          <w:rFonts w:hint="eastAsia"/>
        </w:rPr>
        <w:t>,</w:t>
      </w:r>
      <w:r>
        <w:rPr>
          <w:rFonts w:hint="eastAsia"/>
        </w:rPr>
        <w:t>但是因为稀疏的表示效果会更好</w:t>
      </w:r>
      <w:r>
        <w:rPr>
          <w:rFonts w:hint="eastAsia"/>
        </w:rPr>
        <w:t>,</w:t>
      </w:r>
      <w:r>
        <w:rPr>
          <w:rFonts w:hint="eastAsia"/>
        </w:rPr>
        <w:t>所以使用纠正线性单元</w:t>
      </w:r>
      <w:r>
        <w:rPr>
          <w:rFonts w:hint="eastAsia"/>
        </w:rPr>
        <w:t>,</w:t>
      </w:r>
      <w:r>
        <w:rPr>
          <w:rFonts w:hint="eastAsia"/>
        </w:rPr>
        <w:t>如果卷积计算的值小于</w:t>
      </w:r>
      <w:r>
        <w:rPr>
          <w:rFonts w:hint="eastAsia"/>
        </w:rPr>
        <w:t>0,</w:t>
      </w:r>
      <w:r>
        <w:rPr>
          <w:rFonts w:hint="eastAsia"/>
        </w:rPr>
        <w:t>就让其等于</w:t>
      </w:r>
      <w:r>
        <w:rPr>
          <w:rFonts w:hint="eastAsia"/>
        </w:rPr>
        <w:t>0,</w:t>
      </w:r>
      <w:r>
        <w:rPr>
          <w:rFonts w:hint="eastAsia"/>
        </w:rPr>
        <w:t>否则保持原来的值不变。“</w:t>
      </w:r>
      <w:r>
        <w:t>norm</w:t>
      </w:r>
      <w:r>
        <w:rPr>
          <w:rFonts w:hint="eastAsia"/>
        </w:rPr>
        <w:t>”节点代表归一化操作</w:t>
      </w:r>
      <w:r>
        <w:rPr>
          <w:rFonts w:hint="eastAsia"/>
        </w:rPr>
        <w:t>,</w:t>
      </w:r>
      <w:r>
        <w:rPr>
          <w:rFonts w:hint="eastAsia"/>
        </w:rPr>
        <w:t>归一化操作分为两种</w:t>
      </w:r>
      <w:r>
        <w:rPr>
          <w:rFonts w:hint="eastAsia"/>
        </w:rPr>
        <w:t>:</w:t>
      </w:r>
      <w:r>
        <w:rPr>
          <w:rFonts w:hint="eastAsia"/>
        </w:rPr>
        <w:t>一种是减法归一化</w:t>
      </w:r>
      <w:r>
        <w:rPr>
          <w:rFonts w:hint="eastAsia"/>
        </w:rPr>
        <w:t>,</w:t>
      </w:r>
      <w:r>
        <w:rPr>
          <w:rFonts w:hint="eastAsia"/>
        </w:rPr>
        <w:t>减法归一化是针对一个卷积特征而言</w:t>
      </w:r>
      <w:r>
        <w:rPr>
          <w:rFonts w:hint="eastAsia"/>
        </w:rPr>
        <w:t>,</w:t>
      </w:r>
      <w:r>
        <w:rPr>
          <w:rFonts w:hint="eastAsia"/>
        </w:rPr>
        <w:t>反映了一个卷积特征中某个位置与邻域位置的关系</w:t>
      </w:r>
      <w:r>
        <w:rPr>
          <w:rFonts w:hint="eastAsia"/>
        </w:rPr>
        <w:t>,</w:t>
      </w:r>
      <w:r>
        <w:rPr>
          <w:rFonts w:hint="eastAsia"/>
        </w:rPr>
        <w:t>具体的操作为将目标位置与领域位畳的加权和相减</w:t>
      </w:r>
      <w:r>
        <w:rPr>
          <w:rFonts w:hint="eastAsia"/>
        </w:rPr>
        <w:t>,</w:t>
      </w:r>
      <w:r>
        <w:rPr>
          <w:rFonts w:hint="eastAsia"/>
        </w:rPr>
        <w:t>邻域位置的权值大小与领域位置距离目标位置的距离有关</w:t>
      </w:r>
      <w:r>
        <w:rPr>
          <w:rFonts w:hint="eastAsia"/>
        </w:rPr>
        <w:t>,</w:t>
      </w:r>
      <w:r>
        <w:rPr>
          <w:rFonts w:hint="eastAsia"/>
        </w:rPr>
        <w:t>在实际操作中</w:t>
      </w:r>
      <w:r>
        <w:rPr>
          <w:rFonts w:hint="eastAsia"/>
        </w:rPr>
        <w:t>,</w:t>
      </w:r>
      <w:r>
        <w:rPr>
          <w:rFonts w:hint="eastAsia"/>
        </w:rPr>
        <w:t>可</w:t>
      </w:r>
      <w:r w:rsidR="00EC6FFD">
        <w:rPr>
          <w:rFonts w:hint="eastAsia"/>
        </w:rPr>
        <w:t>以使用高斯函数来模拟</w:t>
      </w:r>
      <w:r>
        <w:rPr>
          <w:rFonts w:hint="eastAsia"/>
        </w:rPr>
        <w:t>。</w:t>
      </w:r>
      <w:r>
        <w:rPr>
          <w:rFonts w:hint="eastAsia"/>
        </w:rPr>
        <w:t xml:space="preserve"> </w:t>
      </w:r>
      <w:r>
        <w:rPr>
          <w:rFonts w:hint="eastAsia"/>
        </w:rPr>
        <w:t>另一种是除法归一化</w:t>
      </w:r>
      <w:r>
        <w:rPr>
          <w:rFonts w:hint="eastAsia"/>
        </w:rPr>
        <w:t>,</w:t>
      </w:r>
      <w:r>
        <w:rPr>
          <w:rFonts w:hint="eastAsia"/>
        </w:rPr>
        <w:t>除法归一化是针对不同卷积特征而言</w:t>
      </w:r>
      <w:r>
        <w:rPr>
          <w:rFonts w:hint="eastAsia"/>
        </w:rPr>
        <w:t>,</w:t>
      </w:r>
      <w:r>
        <w:rPr>
          <w:rFonts w:hint="eastAsia"/>
        </w:rPr>
        <w:t>反应不同卷积特征中相同位置的关系</w:t>
      </w:r>
      <w:r>
        <w:rPr>
          <w:rFonts w:hint="eastAsia"/>
        </w:rPr>
        <w:t>,</w:t>
      </w:r>
      <w:r>
        <w:rPr>
          <w:rFonts w:hint="eastAsia"/>
        </w:rPr>
        <w:t>具体的操作为将不同卷积特征目标位置的值相加求和并取平均</w:t>
      </w:r>
      <w:r>
        <w:rPr>
          <w:rFonts w:hint="eastAsia"/>
        </w:rPr>
        <w:t>,</w:t>
      </w:r>
      <w:r>
        <w:rPr>
          <w:rFonts w:hint="eastAsia"/>
        </w:rPr>
        <w:t>然后将各个卷积特征目标位置的值与得到均值相除</w:t>
      </w:r>
      <w:r w:rsidR="00EC6FFD">
        <w:rPr>
          <w:rFonts w:hint="eastAsia"/>
        </w:rPr>
        <w:t>。</w:t>
      </w:r>
      <w:r w:rsidR="00EC6FFD">
        <w:t>最后</w:t>
      </w:r>
      <w:r w:rsidR="00EC6FFD">
        <w:rPr>
          <w:rFonts w:hint="eastAsia"/>
        </w:rPr>
        <w:t>，</w:t>
      </w:r>
      <w:r w:rsidR="00EC6FFD">
        <w:t>本文中的</w:t>
      </w:r>
      <w:r w:rsidR="00EC6FFD">
        <w:t>CNN</w:t>
      </w:r>
      <w:r w:rsidR="00EC6FFD">
        <w:t>并未采取普通</w:t>
      </w:r>
      <w:r w:rsidR="00EC6FFD">
        <w:t>CNN</w:t>
      </w:r>
      <w:r w:rsidR="00EC6FFD">
        <w:t>最后一层所需的全连接层（</w:t>
      </w:r>
      <w:r w:rsidR="00EC6FFD">
        <w:rPr>
          <w:rFonts w:hint="eastAsia"/>
        </w:rPr>
        <w:t>fully</w:t>
      </w:r>
      <w:r w:rsidR="00EC6FFD">
        <w:t>-connect layer</w:t>
      </w:r>
      <w:r w:rsidR="00EC6FFD">
        <w:t>）</w:t>
      </w:r>
      <w:r w:rsidR="00EC6FFD">
        <w:rPr>
          <w:rFonts w:hint="eastAsia"/>
        </w:rPr>
        <w:t>，</w:t>
      </w:r>
      <w:r w:rsidR="00EC6FFD">
        <w:t>为了能够直观的看出</w:t>
      </w:r>
      <w:r w:rsidR="00EC6FFD">
        <w:rPr>
          <w:rFonts w:hint="eastAsia"/>
        </w:rPr>
        <w:t>图像</w:t>
      </w:r>
      <w:r w:rsidR="00EC6FFD">
        <w:t>中每个像素点对于最后分类</w:t>
      </w:r>
      <w:r w:rsidR="00EC6FFD">
        <w:rPr>
          <w:rFonts w:hint="eastAsia"/>
        </w:rPr>
        <w:t>结果</w:t>
      </w:r>
      <w:r w:rsidR="00EC6FFD">
        <w:t>的影响，本文最后舍弃了全连接层，而采用了</w:t>
      </w:r>
      <w:r w:rsidR="00EC6FFD">
        <w:t>activation map</w:t>
      </w:r>
      <w:r w:rsidR="00EC6FFD">
        <w:t>的方式，</w:t>
      </w:r>
      <w:r w:rsidR="00EC6FFD">
        <w:rPr>
          <w:rFonts w:hint="eastAsia"/>
        </w:rPr>
        <w:t>通过</w:t>
      </w:r>
      <w:r w:rsidR="00EC6FFD">
        <w:t>该方式，</w:t>
      </w:r>
      <w:r w:rsidR="00EC6FFD">
        <w:rPr>
          <w:rFonts w:hint="eastAsia"/>
        </w:rPr>
        <w:t>各个</w:t>
      </w:r>
      <w:r w:rsidR="00EC6FFD">
        <w:t>像素点对于结果的影响会由红蓝热感图在原图中</w:t>
      </w:r>
      <w:r w:rsidR="00EC6FFD">
        <w:rPr>
          <w:rFonts w:hint="eastAsia"/>
        </w:rPr>
        <w:lastRenderedPageBreak/>
        <w:t>体现</w:t>
      </w:r>
      <w:r w:rsidR="005E6F6D">
        <w:rPr>
          <w:rFonts w:hint="eastAsia"/>
        </w:rPr>
        <w:t>。</w:t>
      </w:r>
    </w:p>
    <w:p w:rsidR="00EB511C" w:rsidRDefault="005E6F6D" w:rsidP="005E6F6D">
      <w:pPr>
        <w:ind w:firstLineChars="150" w:firstLine="360"/>
      </w:pPr>
      <w:r>
        <w:rPr>
          <w:rFonts w:hint="eastAsia"/>
        </w:rPr>
        <w:t>本文</w:t>
      </w:r>
      <w:r>
        <w:t>所采用的网络</w:t>
      </w:r>
      <w:r>
        <w:rPr>
          <w:rFonts w:hint="eastAsia"/>
        </w:rPr>
        <w:t>结构主要基于文献</w:t>
      </w:r>
      <w:r>
        <w:rPr>
          <w:rFonts w:hint="eastAsia"/>
        </w:rPr>
        <w:t>[</w:t>
      </w:r>
      <w:r>
        <w:t>*</w:t>
      </w:r>
      <w:r>
        <w:rPr>
          <w:rFonts w:hint="eastAsia"/>
        </w:rPr>
        <w:t>]</w:t>
      </w:r>
      <w:r>
        <w:rPr>
          <w:rFonts w:hint="eastAsia"/>
        </w:rPr>
        <w:t>中使用的结构</w:t>
      </w:r>
      <w:r>
        <w:rPr>
          <w:rFonts w:hint="eastAsia"/>
        </w:rPr>
        <w:t>,</w:t>
      </w:r>
      <w:r>
        <w:rPr>
          <w:rFonts w:hint="eastAsia"/>
        </w:rPr>
        <w:t>差别主要在前几层。文献中针对的问题是动物识别和图像分类的问题</w:t>
      </w:r>
      <w:r>
        <w:rPr>
          <w:rFonts w:hint="eastAsia"/>
        </w:rPr>
        <w:t>,</w:t>
      </w:r>
      <w:r>
        <w:t xml:space="preserve"> </w:t>
      </w:r>
      <w:r>
        <w:rPr>
          <w:rFonts w:hint="eastAsia"/>
        </w:rPr>
        <w:t>类与类之间的差异较大</w:t>
      </w:r>
      <w:r>
        <w:rPr>
          <w:rFonts w:hint="eastAsia"/>
        </w:rPr>
        <w:t>,</w:t>
      </w:r>
      <w:r>
        <w:t xml:space="preserve"> </w:t>
      </w:r>
      <w:r>
        <w:rPr>
          <w:rFonts w:hint="eastAsia"/>
        </w:rPr>
        <w:t>因此</w:t>
      </w:r>
      <w:r w:rsidR="00B70E7C">
        <w:rPr>
          <w:rFonts w:hint="eastAsia"/>
        </w:rPr>
        <w:t>在</w:t>
      </w:r>
      <w:r w:rsidR="00B70E7C">
        <w:t>原文献</w:t>
      </w:r>
      <w:r w:rsidR="00B70E7C">
        <w:t>[*]</w:t>
      </w:r>
      <w:r w:rsidR="00B70E7C">
        <w:rPr>
          <w:rFonts w:hint="eastAsia"/>
        </w:rPr>
        <w:t>中</w:t>
      </w:r>
      <w:r w:rsidR="00B70E7C">
        <w:t>，</w:t>
      </w:r>
      <w:r w:rsidR="00B70E7C">
        <w:rPr>
          <w:rFonts w:hint="eastAsia"/>
        </w:rPr>
        <w:t>其</w:t>
      </w:r>
      <w:r>
        <w:rPr>
          <w:rFonts w:hint="eastAsia"/>
        </w:rPr>
        <w:t>CNN</w:t>
      </w:r>
      <w:r>
        <w:rPr>
          <w:rFonts w:hint="eastAsia"/>
        </w:rPr>
        <w:t>结构中的前几层让图像快速的缩小</w:t>
      </w:r>
      <w:r>
        <w:rPr>
          <w:rFonts w:hint="eastAsia"/>
        </w:rPr>
        <w:t>,</w:t>
      </w:r>
      <w:r w:rsidR="00B70E7C">
        <w:t xml:space="preserve"> </w:t>
      </w:r>
      <w:r>
        <w:rPr>
          <w:rFonts w:hint="eastAsia"/>
        </w:rPr>
        <w:t>这样也能保证最后分类的准确性</w:t>
      </w:r>
      <w:r>
        <w:rPr>
          <w:rFonts w:hint="eastAsia"/>
        </w:rPr>
        <w:t>,</w:t>
      </w:r>
      <w:r w:rsidR="00B70E7C">
        <w:t xml:space="preserve"> </w:t>
      </w:r>
      <w:r>
        <w:rPr>
          <w:rFonts w:hint="eastAsia"/>
        </w:rPr>
        <w:t>所以在该文献中</w:t>
      </w:r>
      <w:r>
        <w:rPr>
          <w:rFonts w:hint="eastAsia"/>
        </w:rPr>
        <w:t>,</w:t>
      </w:r>
      <w:r w:rsidR="00B70E7C">
        <w:t xml:space="preserve"> </w:t>
      </w:r>
      <w:r>
        <w:rPr>
          <w:rFonts w:hint="eastAsia"/>
        </w:rPr>
        <w:t>原始图像经过第一层之后</w:t>
      </w:r>
      <w:r>
        <w:rPr>
          <w:rFonts w:hint="eastAsia"/>
        </w:rPr>
        <w:t>,</w:t>
      </w:r>
      <w:r w:rsidR="00B70E7C">
        <w:t xml:space="preserve"> </w:t>
      </w:r>
      <w:r>
        <w:rPr>
          <w:rFonts w:hint="eastAsia"/>
        </w:rPr>
        <w:t>图像变为原来的</w:t>
      </w:r>
      <w:r>
        <w:rPr>
          <w:rFonts w:hint="eastAsia"/>
        </w:rPr>
        <w:t>1/8,</w:t>
      </w:r>
      <w:r>
        <w:rPr>
          <w:rFonts w:hint="eastAsia"/>
        </w:rPr>
        <w:t>其中卷积操作的步长为</w:t>
      </w:r>
      <w:r>
        <w:rPr>
          <w:rFonts w:hint="eastAsia"/>
        </w:rPr>
        <w:t>4,</w:t>
      </w:r>
      <w:r w:rsidR="00B70E7C">
        <w:t xml:space="preserve"> </w:t>
      </w:r>
      <w:r>
        <w:rPr>
          <w:rFonts w:hint="eastAsia"/>
        </w:rPr>
        <w:t>池化操作步长为</w:t>
      </w:r>
      <w:r>
        <w:rPr>
          <w:rFonts w:hint="eastAsia"/>
        </w:rPr>
        <w:t>2</w:t>
      </w:r>
      <w:r>
        <w:rPr>
          <w:rFonts w:hint="eastAsia"/>
        </w:rPr>
        <w:t>。</w:t>
      </w:r>
      <w:r w:rsidR="00B70E7C">
        <w:rPr>
          <w:rFonts w:hint="eastAsia"/>
        </w:rPr>
        <w:t>但是本文针对的是车道线</w:t>
      </w:r>
      <w:r w:rsidR="00B70E7C">
        <w:t>识别</w:t>
      </w:r>
      <w:r>
        <w:rPr>
          <w:rFonts w:hint="eastAsia"/>
        </w:rPr>
        <w:t>问题</w:t>
      </w:r>
      <w:r>
        <w:rPr>
          <w:rFonts w:hint="eastAsia"/>
        </w:rPr>
        <w:t>,</w:t>
      </w:r>
      <w:r w:rsidR="00B70E7C">
        <w:t xml:space="preserve"> </w:t>
      </w:r>
      <w:r w:rsidR="00B70E7C">
        <w:rPr>
          <w:rFonts w:hint="eastAsia"/>
        </w:rPr>
        <w:t>每一类都是车道线</w:t>
      </w:r>
      <w:r>
        <w:rPr>
          <w:rFonts w:hint="eastAsia"/>
        </w:rPr>
        <w:t>,</w:t>
      </w:r>
      <w:r w:rsidR="00B70E7C">
        <w:t xml:space="preserve"> </w:t>
      </w:r>
      <w:r>
        <w:rPr>
          <w:rFonts w:hint="eastAsia"/>
        </w:rPr>
        <w:t>类与类之间的差异较小</w:t>
      </w:r>
      <w:r>
        <w:rPr>
          <w:rFonts w:hint="eastAsia"/>
        </w:rPr>
        <w:t xml:space="preserve">, </w:t>
      </w:r>
      <w:r>
        <w:rPr>
          <w:rFonts w:hint="eastAsia"/>
        </w:rPr>
        <w:t>因此不能让图像在</w:t>
      </w:r>
      <w:r>
        <w:rPr>
          <w:rFonts w:hint="eastAsia"/>
        </w:rPr>
        <w:t>CNN</w:t>
      </w:r>
      <w:r>
        <w:rPr>
          <w:rFonts w:hint="eastAsia"/>
        </w:rPr>
        <w:t>结构中的前几层过快的缩小</w:t>
      </w:r>
      <w:r>
        <w:rPr>
          <w:rFonts w:hint="eastAsia"/>
        </w:rPr>
        <w:t>,</w:t>
      </w:r>
      <w:r w:rsidR="00B70E7C">
        <w:t xml:space="preserve"> </w:t>
      </w:r>
      <w:r w:rsidR="00B70E7C">
        <w:rPr>
          <w:rFonts w:hint="eastAsia"/>
        </w:rPr>
        <w:t>因为这样做会导致车道线</w:t>
      </w:r>
      <w:r>
        <w:rPr>
          <w:rFonts w:hint="eastAsia"/>
        </w:rPr>
        <w:t>某些细节的丢失</w:t>
      </w:r>
      <w:r>
        <w:rPr>
          <w:rFonts w:hint="eastAsia"/>
        </w:rPr>
        <w:t>,</w:t>
      </w:r>
      <w:r w:rsidR="00B70E7C">
        <w:t xml:space="preserve"> </w:t>
      </w:r>
      <w:r>
        <w:rPr>
          <w:rFonts w:hint="eastAsia"/>
        </w:rPr>
        <w:t>最后降低分类的正确率。在本节介绍的</w:t>
      </w:r>
      <w:r>
        <w:rPr>
          <w:rFonts w:hint="eastAsia"/>
        </w:rPr>
        <w:t>CNN</w:t>
      </w:r>
      <w:r>
        <w:rPr>
          <w:rFonts w:hint="eastAsia"/>
        </w:rPr>
        <w:t>结构中</w:t>
      </w:r>
      <w:r>
        <w:rPr>
          <w:rFonts w:hint="eastAsia"/>
        </w:rPr>
        <w:t>,</w:t>
      </w:r>
      <w:r w:rsidR="00B70E7C">
        <w:t xml:space="preserve"> </w:t>
      </w:r>
      <w:r>
        <w:rPr>
          <w:rFonts w:hint="eastAsia"/>
        </w:rPr>
        <w:t>所有层中的卷积操作的步长都为</w:t>
      </w:r>
      <w:r>
        <w:rPr>
          <w:rFonts w:hint="eastAsia"/>
        </w:rPr>
        <w:t>1,</w:t>
      </w:r>
      <w:r w:rsidR="00B70E7C">
        <w:t xml:space="preserve"> </w:t>
      </w:r>
      <w:r>
        <w:rPr>
          <w:rFonts w:hint="eastAsia"/>
        </w:rPr>
        <w:t>池化操作的步长为</w:t>
      </w:r>
      <w:r>
        <w:rPr>
          <w:rFonts w:hint="eastAsia"/>
        </w:rPr>
        <w:t>2,</w:t>
      </w:r>
      <w:r w:rsidR="00B70E7C">
        <w:t xml:space="preserve"> </w:t>
      </w:r>
      <w:r>
        <w:rPr>
          <w:rFonts w:hint="eastAsia"/>
        </w:rPr>
        <w:t>也就是图像每经过</w:t>
      </w:r>
      <w:r>
        <w:rPr>
          <w:rFonts w:hint="eastAsia"/>
        </w:rPr>
        <w:t>CNN</w:t>
      </w:r>
      <w:r>
        <w:rPr>
          <w:rFonts w:hint="eastAsia"/>
        </w:rPr>
        <w:t>结构中完整的一层</w:t>
      </w:r>
      <w:r>
        <w:rPr>
          <w:rFonts w:hint="eastAsia"/>
        </w:rPr>
        <w:t>,</w:t>
      </w:r>
      <w:r>
        <w:rPr>
          <w:rFonts w:hint="eastAsia"/>
        </w:rPr>
        <w:t>图像变为原来的</w:t>
      </w:r>
      <w:r>
        <w:rPr>
          <w:rFonts w:hint="eastAsia"/>
        </w:rPr>
        <w:t>1/2</w:t>
      </w:r>
      <w:r>
        <w:rPr>
          <w:rFonts w:hint="eastAsia"/>
        </w:rPr>
        <w:t>。</w:t>
      </w:r>
      <w:r>
        <w:rPr>
          <w:rFonts w:hint="eastAsia"/>
        </w:rPr>
        <w:t xml:space="preserve"> </w:t>
      </w:r>
      <w:r>
        <w:rPr>
          <w:rFonts w:hint="eastAsia"/>
        </w:rPr>
        <w:t>本节介绍的</w:t>
      </w:r>
      <w:r>
        <w:rPr>
          <w:rFonts w:hint="eastAsia"/>
        </w:rPr>
        <w:t>CNN</w:t>
      </w:r>
      <w:r>
        <w:rPr>
          <w:rFonts w:hint="eastAsia"/>
        </w:rPr>
        <w:t>结构中的参数都是基于大量的实验测试得出的</w:t>
      </w:r>
      <w:r>
        <w:rPr>
          <w:rFonts w:hint="eastAsia"/>
        </w:rPr>
        <w:t>,</w:t>
      </w:r>
      <w:r w:rsidR="00B70E7C">
        <w:t xml:space="preserve"> </w:t>
      </w:r>
      <w:r>
        <w:rPr>
          <w:rFonts w:hint="eastAsia"/>
        </w:rPr>
        <w:t>其中最重要的是每一层中卷积核的个数</w:t>
      </w:r>
      <w:r>
        <w:rPr>
          <w:rFonts w:hint="eastAsia"/>
        </w:rPr>
        <w:t>,</w:t>
      </w:r>
      <w:r w:rsidR="00B70E7C">
        <w:t xml:space="preserve"> </w:t>
      </w:r>
      <w:r>
        <w:rPr>
          <w:rFonts w:hint="eastAsia"/>
        </w:rPr>
        <w:t>在调试参数的过程</w:t>
      </w:r>
      <w:r>
        <w:rPr>
          <w:rFonts w:hint="eastAsia"/>
        </w:rPr>
        <w:t>,</w:t>
      </w:r>
      <w:r w:rsidR="00B70E7C">
        <w:t xml:space="preserve"> </w:t>
      </w:r>
      <w:r>
        <w:rPr>
          <w:rFonts w:hint="eastAsia"/>
        </w:rPr>
        <w:t>具体参数可以通过可视化模型来调整。可视化是指将不直观的数据参数转化为直观的图像。模型可视化包含两个部分</w:t>
      </w:r>
      <w:r>
        <w:rPr>
          <w:rFonts w:hint="eastAsia"/>
        </w:rPr>
        <w:t>:</w:t>
      </w:r>
      <w:r>
        <w:rPr>
          <w:rFonts w:hint="eastAsia"/>
        </w:rPr>
        <w:t>数据流可视化和卷积核可视化。</w:t>
      </w:r>
      <w:r>
        <w:rPr>
          <w:rFonts w:hint="eastAsia"/>
        </w:rPr>
        <w:t xml:space="preserve"> </w:t>
      </w:r>
      <w:r>
        <w:rPr>
          <w:rFonts w:hint="eastAsia"/>
        </w:rPr>
        <w:t>数据流是指图像数据在</w:t>
      </w:r>
      <w:r>
        <w:rPr>
          <w:rFonts w:hint="eastAsia"/>
        </w:rPr>
        <w:t>CNN</w:t>
      </w:r>
      <w:r>
        <w:rPr>
          <w:rFonts w:hint="eastAsia"/>
        </w:rPr>
        <w:t>结构中的流动</w:t>
      </w:r>
      <w:r>
        <w:rPr>
          <w:rFonts w:hint="eastAsia"/>
        </w:rPr>
        <w:t>,</w:t>
      </w:r>
      <w:r w:rsidR="00FB6E95">
        <w:t xml:space="preserve"> </w:t>
      </w:r>
      <w:r>
        <w:rPr>
          <w:rFonts w:hint="eastAsia"/>
        </w:rPr>
        <w:t>其中图像数据主要经历卷积和池化两种操作。观察数据流可视化的结果可</w:t>
      </w:r>
      <w:r w:rsidR="00FB6E95">
        <w:rPr>
          <w:rFonts w:hint="eastAsia"/>
        </w:rPr>
        <w:t>以</w:t>
      </w:r>
      <w:r>
        <w:rPr>
          <w:rFonts w:hint="eastAsia"/>
        </w:rPr>
        <w:t>调整模型中卷积核的个数</w:t>
      </w:r>
      <w:r>
        <w:rPr>
          <w:rFonts w:hint="eastAsia"/>
        </w:rPr>
        <w:t>,</w:t>
      </w:r>
      <w:r w:rsidR="00FB6E95">
        <w:t xml:space="preserve"> </w:t>
      </w:r>
      <w:r>
        <w:rPr>
          <w:rFonts w:hint="eastAsia"/>
        </w:rPr>
        <w:t>如果发现数据流可视化结果中有大量相似或者无意义的图像</w:t>
      </w:r>
      <w:r>
        <w:rPr>
          <w:rFonts w:hint="eastAsia"/>
        </w:rPr>
        <w:t>,</w:t>
      </w:r>
      <w:r w:rsidR="00FB6E95">
        <w:t xml:space="preserve"> </w:t>
      </w:r>
      <w:r>
        <w:rPr>
          <w:rFonts w:hint="eastAsia"/>
        </w:rPr>
        <w:t>说明卷积核个数设置太多</w:t>
      </w:r>
      <w:r>
        <w:rPr>
          <w:rFonts w:hint="eastAsia"/>
        </w:rPr>
        <w:t>,</w:t>
      </w:r>
      <w:r w:rsidR="00FB6E95">
        <w:rPr>
          <w:rFonts w:hint="eastAsia"/>
        </w:rPr>
        <w:t xml:space="preserve"> </w:t>
      </w:r>
      <w:r>
        <w:rPr>
          <w:rFonts w:hint="eastAsia"/>
        </w:rPr>
        <w:t>这时候应当减少卷积核的个数</w:t>
      </w:r>
      <w:r>
        <w:rPr>
          <w:rFonts w:hint="eastAsia"/>
        </w:rPr>
        <w:t>,</w:t>
      </w:r>
      <w:r w:rsidR="00FB6E95">
        <w:t xml:space="preserve"> </w:t>
      </w:r>
      <w:r>
        <w:rPr>
          <w:rFonts w:hint="eastAsia"/>
        </w:rPr>
        <w:t>如果发现数据流可视化结果中的图像都各不相同</w:t>
      </w:r>
      <w:r>
        <w:rPr>
          <w:rFonts w:hint="eastAsia"/>
        </w:rPr>
        <w:t>,</w:t>
      </w:r>
      <w:r w:rsidR="00FB6E95">
        <w:t xml:space="preserve"> </w:t>
      </w:r>
      <w:r w:rsidR="00FB6E95">
        <w:rPr>
          <w:rFonts w:hint="eastAsia"/>
        </w:rPr>
        <w:t>这时候可以</w:t>
      </w:r>
      <w:r>
        <w:rPr>
          <w:rFonts w:hint="eastAsia"/>
        </w:rPr>
        <w:t>适当的増加卷积核的个数</w:t>
      </w:r>
      <w:r>
        <w:rPr>
          <w:rFonts w:hint="eastAsia"/>
        </w:rPr>
        <w:t>,</w:t>
      </w:r>
      <w:r w:rsidR="00FB6E95">
        <w:t xml:space="preserve"> </w:t>
      </w:r>
      <w:r>
        <w:rPr>
          <w:rFonts w:hint="eastAsia"/>
        </w:rPr>
        <w:t>直到选出最好的参数。</w:t>
      </w:r>
      <w:r w:rsidR="00FB6E95">
        <w:rPr>
          <w:rFonts w:hint="eastAsia"/>
        </w:rPr>
        <w:t xml:space="preserve"> </w:t>
      </w:r>
      <w:r>
        <w:rPr>
          <w:rFonts w:hint="eastAsia"/>
        </w:rPr>
        <w:t>卷积核代表对图像提取特征</w:t>
      </w:r>
      <w:r>
        <w:rPr>
          <w:rFonts w:hint="eastAsia"/>
        </w:rPr>
        <w:t>,</w:t>
      </w:r>
      <w:r w:rsidR="00FB6E95">
        <w:t xml:space="preserve"> </w:t>
      </w:r>
      <w:r>
        <w:rPr>
          <w:rFonts w:hint="eastAsia"/>
        </w:rPr>
        <w:t>一个卷积核代表对图像提取一种特征</w:t>
      </w:r>
      <w:r>
        <w:rPr>
          <w:rFonts w:hint="eastAsia"/>
        </w:rPr>
        <w:t>,</w:t>
      </w:r>
      <w:r w:rsidR="00FB6E95">
        <w:t xml:space="preserve"> </w:t>
      </w:r>
      <w:r>
        <w:rPr>
          <w:rFonts w:hint="eastAsia"/>
        </w:rPr>
        <w:t>多个卷积核代表对图像提取多个特征。低层的卷积核代表局部特征</w:t>
      </w:r>
      <w:r>
        <w:rPr>
          <w:rFonts w:hint="eastAsia"/>
        </w:rPr>
        <w:t>,</w:t>
      </w:r>
      <w:r w:rsidR="00FB6E95">
        <w:t xml:space="preserve"> </w:t>
      </w:r>
      <w:r>
        <w:rPr>
          <w:rFonts w:hint="eastAsia"/>
        </w:rPr>
        <w:t>高层的卷积核代表全局特征</w:t>
      </w:r>
      <w:r>
        <w:rPr>
          <w:rFonts w:hint="eastAsia"/>
        </w:rPr>
        <w:t>,</w:t>
      </w:r>
      <w:r w:rsidR="00FB6E95">
        <w:t xml:space="preserve"> </w:t>
      </w:r>
      <w:r>
        <w:rPr>
          <w:rFonts w:hint="eastAsia"/>
        </w:rPr>
        <w:t>在卷积核可视化的结果中</w:t>
      </w:r>
      <w:r>
        <w:rPr>
          <w:rFonts w:hint="eastAsia"/>
        </w:rPr>
        <w:t>,</w:t>
      </w:r>
      <w:r w:rsidR="00FB6E95">
        <w:t xml:space="preserve"> </w:t>
      </w:r>
      <w:r>
        <w:rPr>
          <w:rFonts w:hint="eastAsia"/>
        </w:rPr>
        <w:t>有些核会表示成特别有意义的图案</w:t>
      </w:r>
      <w:r>
        <w:rPr>
          <w:rFonts w:hint="eastAsia"/>
        </w:rPr>
        <w:t>,</w:t>
      </w:r>
      <w:r>
        <w:rPr>
          <w:rFonts w:hint="eastAsia"/>
        </w:rPr>
        <w:t>比如横线、竖线、曲线等等</w:t>
      </w:r>
      <w:r>
        <w:rPr>
          <w:rFonts w:hint="eastAsia"/>
        </w:rPr>
        <w:t>,</w:t>
      </w:r>
      <w:r>
        <w:rPr>
          <w:rFonts w:hint="eastAsia"/>
        </w:rPr>
        <w:t>如果在可视化卷积的结果中没有发现含有明显图案的图像</w:t>
      </w:r>
      <w:r>
        <w:rPr>
          <w:rFonts w:hint="eastAsia"/>
        </w:rPr>
        <w:t>,</w:t>
      </w:r>
      <w:r w:rsidR="00FB6E95">
        <w:t xml:space="preserve"> </w:t>
      </w:r>
      <w:r>
        <w:rPr>
          <w:rFonts w:hint="eastAsia"/>
        </w:rPr>
        <w:t>说明</w:t>
      </w:r>
      <w:r>
        <w:rPr>
          <w:rFonts w:hint="eastAsia"/>
        </w:rPr>
        <w:t>CNN</w:t>
      </w:r>
      <w:r>
        <w:rPr>
          <w:rFonts w:hint="eastAsia"/>
        </w:rPr>
        <w:t>结构设计不合理</w:t>
      </w:r>
      <w:r>
        <w:rPr>
          <w:rFonts w:hint="eastAsia"/>
        </w:rPr>
        <w:t>,</w:t>
      </w:r>
      <w:r w:rsidR="00FB6E95">
        <w:t xml:space="preserve"> </w:t>
      </w:r>
      <w:r>
        <w:rPr>
          <w:rFonts w:hint="eastAsia"/>
        </w:rPr>
        <w:t>可</w:t>
      </w:r>
      <w:r w:rsidR="00FB6E95">
        <w:rPr>
          <w:rFonts w:hint="eastAsia"/>
        </w:rPr>
        <w:t>以</w:t>
      </w:r>
      <w:r>
        <w:rPr>
          <w:rFonts w:hint="eastAsia"/>
        </w:rPr>
        <w:t>调整</w:t>
      </w:r>
      <w:r>
        <w:rPr>
          <w:rFonts w:hint="eastAsia"/>
        </w:rPr>
        <w:t>CNN</w:t>
      </w:r>
      <w:r>
        <w:rPr>
          <w:rFonts w:hint="eastAsia"/>
        </w:rPr>
        <w:t>结构的层数</w:t>
      </w:r>
      <w:r>
        <w:rPr>
          <w:rFonts w:hint="eastAsia"/>
        </w:rPr>
        <w:t>,</w:t>
      </w:r>
      <w:r w:rsidR="00FB6E95">
        <w:t xml:space="preserve"> </w:t>
      </w:r>
      <w:r>
        <w:rPr>
          <w:rFonts w:hint="eastAsia"/>
        </w:rPr>
        <w:t>若当前</w:t>
      </w:r>
      <w:r>
        <w:rPr>
          <w:rFonts w:hint="eastAsia"/>
        </w:rPr>
        <w:t>CNN</w:t>
      </w:r>
      <w:r>
        <w:rPr>
          <w:rFonts w:hint="eastAsia"/>
        </w:rPr>
        <w:t>结构的层数较少</w:t>
      </w:r>
      <w:r>
        <w:rPr>
          <w:rFonts w:hint="eastAsia"/>
        </w:rPr>
        <w:t>,</w:t>
      </w:r>
      <w:r w:rsidR="00FB6E95">
        <w:t xml:space="preserve"> </w:t>
      </w:r>
      <w:r>
        <w:rPr>
          <w:rFonts w:hint="eastAsia"/>
        </w:rPr>
        <w:t>应该增加</w:t>
      </w:r>
      <w:r>
        <w:rPr>
          <w:rFonts w:hint="eastAsia"/>
        </w:rPr>
        <w:t>CNN</w:t>
      </w:r>
      <w:r>
        <w:rPr>
          <w:rFonts w:hint="eastAsia"/>
        </w:rPr>
        <w:t>结构的层数</w:t>
      </w:r>
      <w:r>
        <w:rPr>
          <w:rFonts w:hint="eastAsia"/>
        </w:rPr>
        <w:t>,</w:t>
      </w:r>
      <w:r w:rsidR="00FB6E95">
        <w:t xml:space="preserve"> </w:t>
      </w:r>
      <w:r>
        <w:rPr>
          <w:rFonts w:hint="eastAsia"/>
        </w:rPr>
        <w:t>若当前</w:t>
      </w:r>
      <w:r>
        <w:rPr>
          <w:rFonts w:hint="eastAsia"/>
        </w:rPr>
        <w:t>CNN</w:t>
      </w:r>
      <w:r>
        <w:rPr>
          <w:rFonts w:hint="eastAsia"/>
        </w:rPr>
        <w:t>结构的层数较多</w:t>
      </w:r>
      <w:r>
        <w:rPr>
          <w:rFonts w:hint="eastAsia"/>
        </w:rPr>
        <w:t>,</w:t>
      </w:r>
      <w:r w:rsidR="00FB6E95">
        <w:t xml:space="preserve"> </w:t>
      </w:r>
      <w:r>
        <w:rPr>
          <w:rFonts w:hint="eastAsia"/>
        </w:rPr>
        <w:t>应该减少</w:t>
      </w:r>
      <w:r>
        <w:rPr>
          <w:rFonts w:hint="eastAsia"/>
        </w:rPr>
        <w:t>CNN</w:t>
      </w:r>
      <w:r>
        <w:rPr>
          <w:rFonts w:hint="eastAsia"/>
        </w:rPr>
        <w:t>结构的层数。</w:t>
      </w:r>
    </w:p>
    <w:p w:rsidR="00E046A6" w:rsidRDefault="00E046A6" w:rsidP="00E046A6">
      <w:pPr>
        <w:numPr>
          <w:ilvl w:val="0"/>
          <w:numId w:val="31"/>
        </w:numPr>
      </w:pPr>
      <w:r>
        <w:rPr>
          <w:rFonts w:hint="eastAsia"/>
        </w:rPr>
        <w:t>模型</w:t>
      </w:r>
      <w:r>
        <w:t>可视化</w:t>
      </w:r>
    </w:p>
    <w:p w:rsidR="00E046A6" w:rsidRDefault="00F607D3" w:rsidP="00E046A6">
      <w:pPr>
        <w:numPr>
          <w:ilvl w:val="0"/>
          <w:numId w:val="32"/>
        </w:numPr>
      </w:pPr>
      <w:r>
        <w:rPr>
          <w:noProof/>
        </w:rPr>
        <w:drawing>
          <wp:anchor distT="0" distB="0" distL="114300" distR="114300" simplePos="0" relativeHeight="251663360" behindDoc="1" locked="0" layoutInCell="1" allowOverlap="1">
            <wp:simplePos x="0" y="0"/>
            <wp:positionH relativeFrom="column">
              <wp:posOffset>3776649</wp:posOffset>
            </wp:positionH>
            <wp:positionV relativeFrom="paragraph">
              <wp:posOffset>196215</wp:posOffset>
            </wp:positionV>
            <wp:extent cx="1713865" cy="163703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13865" cy="1637030"/>
                    </a:xfrm>
                    <a:prstGeom prst="rect">
                      <a:avLst/>
                    </a:prstGeom>
                  </pic:spPr>
                </pic:pic>
              </a:graphicData>
            </a:graphic>
            <wp14:sizeRelH relativeFrom="page">
              <wp14:pctWidth>0</wp14:pctWidth>
            </wp14:sizeRelH>
            <wp14:sizeRelV relativeFrom="page">
              <wp14:pctHeight>0</wp14:pctHeight>
            </wp14:sizeRelV>
          </wp:anchor>
        </w:drawing>
      </w:r>
      <w:r w:rsidR="00E046A6">
        <w:rPr>
          <w:noProof/>
        </w:rPr>
        <w:drawing>
          <wp:anchor distT="0" distB="0" distL="114300" distR="114300" simplePos="0" relativeHeight="251652096" behindDoc="1" locked="0" layoutInCell="1" allowOverlap="1">
            <wp:simplePos x="0" y="0"/>
            <wp:positionH relativeFrom="column">
              <wp:posOffset>3423</wp:posOffset>
            </wp:positionH>
            <wp:positionV relativeFrom="paragraph">
              <wp:posOffset>196850</wp:posOffset>
            </wp:positionV>
            <wp:extent cx="1800860" cy="1637665"/>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00860" cy="1637665"/>
                    </a:xfrm>
                    <a:prstGeom prst="rect">
                      <a:avLst/>
                    </a:prstGeom>
                  </pic:spPr>
                </pic:pic>
              </a:graphicData>
            </a:graphic>
            <wp14:sizeRelH relativeFrom="page">
              <wp14:pctWidth>0</wp14:pctWidth>
            </wp14:sizeRelH>
            <wp14:sizeRelV relativeFrom="page">
              <wp14:pctHeight>0</wp14:pctHeight>
            </wp14:sizeRelV>
          </wp:anchor>
        </w:drawing>
      </w:r>
      <w:r w:rsidR="00E046A6">
        <w:rPr>
          <w:rFonts w:hint="eastAsia"/>
        </w:rPr>
        <w:t>数据流</w:t>
      </w:r>
      <w:r w:rsidR="00E046A6">
        <w:t>可视化</w:t>
      </w:r>
    </w:p>
    <w:p w:rsidR="00E046A6" w:rsidRDefault="00F607D3" w:rsidP="00E046A6">
      <w:r>
        <w:rPr>
          <w:noProof/>
        </w:rPr>
        <w:drawing>
          <wp:anchor distT="0" distB="0" distL="114300" distR="114300" simplePos="0" relativeHeight="251671552" behindDoc="0" locked="0" layoutInCell="1" allowOverlap="1">
            <wp:simplePos x="0" y="0"/>
            <wp:positionH relativeFrom="column">
              <wp:posOffset>1935370</wp:posOffset>
            </wp:positionH>
            <wp:positionV relativeFrom="paragraph">
              <wp:posOffset>20955</wp:posOffset>
            </wp:positionV>
            <wp:extent cx="1693545" cy="1589405"/>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693545" cy="1589405"/>
                    </a:xfrm>
                    <a:prstGeom prst="rect">
                      <a:avLst/>
                    </a:prstGeom>
                  </pic:spPr>
                </pic:pic>
              </a:graphicData>
            </a:graphic>
            <wp14:sizeRelH relativeFrom="page">
              <wp14:pctWidth>0</wp14:pctWidth>
            </wp14:sizeRelH>
            <wp14:sizeRelV relativeFrom="page">
              <wp14:pctHeight>0</wp14:pctHeight>
            </wp14:sizeRelV>
          </wp:anchor>
        </w:drawing>
      </w:r>
      <w:r w:rsidR="00E046A6">
        <w:rPr>
          <w:rFonts w:hint="eastAsia"/>
        </w:rPr>
        <w:t xml:space="preserve">   </w:t>
      </w:r>
      <w:r w:rsidR="00E046A6">
        <w:t xml:space="preserve">   </w:t>
      </w:r>
    </w:p>
    <w:p w:rsidR="00E046A6" w:rsidRDefault="00E046A6" w:rsidP="00E046A6">
      <w:pPr>
        <w:ind w:left="720"/>
      </w:pPr>
    </w:p>
    <w:p w:rsidR="00E046A6" w:rsidRDefault="00E046A6" w:rsidP="00E046A6">
      <w:r>
        <w:rPr>
          <w:rFonts w:hint="eastAsia"/>
        </w:rPr>
        <w:t xml:space="preserve">                                                  </w:t>
      </w:r>
    </w:p>
    <w:p w:rsidR="00E046A6" w:rsidRDefault="00E046A6" w:rsidP="00E046A6"/>
    <w:p w:rsidR="00E046A6" w:rsidRDefault="00E046A6" w:rsidP="00E046A6"/>
    <w:p w:rsidR="00E046A6" w:rsidRDefault="00E046A6" w:rsidP="00E046A6"/>
    <w:p w:rsidR="00E046A6" w:rsidRDefault="00E046A6" w:rsidP="00E046A6"/>
    <w:p w:rsidR="00E046A6" w:rsidRDefault="00E046A6" w:rsidP="00E046A6"/>
    <w:p w:rsidR="00E046A6" w:rsidRDefault="00E046A6" w:rsidP="00E046A6"/>
    <w:p w:rsidR="00E046A6" w:rsidRDefault="00E046A6" w:rsidP="00E046A6"/>
    <w:p w:rsidR="00E046A6" w:rsidRDefault="00E046A6" w:rsidP="00E046A6">
      <w:pPr>
        <w:ind w:firstLineChars="150" w:firstLine="360"/>
      </w:pPr>
      <w:r>
        <w:rPr>
          <w:rFonts w:hint="eastAsia"/>
        </w:rPr>
        <w:t>5</w:t>
      </w:r>
      <w:r>
        <w:t xml:space="preserve">.7 </w:t>
      </w:r>
      <w:r>
        <w:rPr>
          <w:rFonts w:hint="eastAsia"/>
        </w:rPr>
        <w:t>原始</w:t>
      </w:r>
      <w:r>
        <w:t>输入图像</w:t>
      </w:r>
      <w:r>
        <w:rPr>
          <w:rFonts w:hint="eastAsia"/>
        </w:rPr>
        <w:t xml:space="preserve">          5</w:t>
      </w:r>
      <w:r>
        <w:t>.8 Conv1</w:t>
      </w:r>
      <w:r>
        <w:rPr>
          <w:rFonts w:hint="eastAsia"/>
        </w:rPr>
        <w:t>卷积</w:t>
      </w:r>
      <w:r>
        <w:t>结果</w:t>
      </w:r>
      <w:r>
        <w:rPr>
          <w:rFonts w:hint="eastAsia"/>
        </w:rPr>
        <w:t xml:space="preserve">       5</w:t>
      </w:r>
      <w:r>
        <w:t>.9 Conv2</w:t>
      </w:r>
      <w:r>
        <w:rPr>
          <w:rFonts w:hint="eastAsia"/>
        </w:rPr>
        <w:t>卷积</w:t>
      </w:r>
      <w:r>
        <w:t>结果</w:t>
      </w:r>
    </w:p>
    <w:p w:rsidR="00E046A6" w:rsidRDefault="00E046A6" w:rsidP="00E046A6"/>
    <w:p w:rsidR="00E046A6" w:rsidRDefault="00E046A6" w:rsidP="00E046A6">
      <w:pPr>
        <w:ind w:firstLineChars="150" w:firstLine="360"/>
      </w:pPr>
      <w:r>
        <w:rPr>
          <w:rFonts w:hint="eastAsia"/>
        </w:rPr>
        <w:t>将图</w:t>
      </w:r>
      <w:r>
        <w:rPr>
          <w:rFonts w:hint="eastAsia"/>
        </w:rPr>
        <w:t>5</w:t>
      </w:r>
      <w:r>
        <w:t>.7</w:t>
      </w:r>
      <w:r>
        <w:rPr>
          <w:rFonts w:hint="eastAsia"/>
        </w:rPr>
        <w:t>作为</w:t>
      </w:r>
      <w:r>
        <w:rPr>
          <w:rFonts w:hint="eastAsia"/>
        </w:rPr>
        <w:t>CNN</w:t>
      </w:r>
      <w:r>
        <w:rPr>
          <w:rFonts w:hint="eastAsia"/>
        </w:rPr>
        <w:t>模型的输入。该</w:t>
      </w:r>
      <w:r>
        <w:rPr>
          <w:rFonts w:hint="eastAsia"/>
        </w:rPr>
        <w:t>CNN</w:t>
      </w:r>
      <w:r>
        <w:rPr>
          <w:rFonts w:hint="eastAsia"/>
        </w:rPr>
        <w:t>结构第一层卷积节点</w:t>
      </w:r>
      <w:r w:rsidR="00F607D3">
        <w:rPr>
          <w:rFonts w:hint="eastAsia"/>
        </w:rPr>
        <w:t>"con</w:t>
      </w:r>
      <w:r w:rsidR="00F607D3">
        <w:t>v1</w:t>
      </w:r>
      <w:r>
        <w:rPr>
          <w:rFonts w:hint="eastAsia"/>
        </w:rPr>
        <w:t>"</w:t>
      </w:r>
      <w:r>
        <w:rPr>
          <w:rFonts w:hint="eastAsia"/>
        </w:rPr>
        <w:t>有</w:t>
      </w:r>
      <w:r>
        <w:rPr>
          <w:rFonts w:hint="eastAsia"/>
        </w:rPr>
        <w:t>16</w:t>
      </w:r>
      <w:r>
        <w:rPr>
          <w:rFonts w:hint="eastAsia"/>
        </w:rPr>
        <w:t>个核</w:t>
      </w:r>
      <w:r>
        <w:rPr>
          <w:rFonts w:hint="eastAsia"/>
        </w:rPr>
        <w:t>,</w:t>
      </w:r>
      <w:r>
        <w:rPr>
          <w:rFonts w:hint="eastAsia"/>
        </w:rPr>
        <w:t>所</w:t>
      </w:r>
      <w:r w:rsidR="00F607D3">
        <w:rPr>
          <w:rFonts w:hint="eastAsia"/>
        </w:rPr>
        <w:t>以</w:t>
      </w:r>
      <w:r>
        <w:rPr>
          <w:rFonts w:hint="eastAsia"/>
        </w:rPr>
        <w:t>原始输入图片对应</w:t>
      </w:r>
      <w:r>
        <w:rPr>
          <w:rFonts w:hint="eastAsia"/>
        </w:rPr>
        <w:t>16</w:t>
      </w:r>
      <w:r>
        <w:rPr>
          <w:rFonts w:hint="eastAsia"/>
        </w:rPr>
        <w:t>个输出</w:t>
      </w:r>
      <w:r>
        <w:rPr>
          <w:rFonts w:hint="eastAsia"/>
        </w:rPr>
        <w:t>,</w:t>
      </w:r>
      <w:r w:rsidR="00F607D3">
        <w:t xml:space="preserve"> </w:t>
      </w:r>
      <w:r>
        <w:rPr>
          <w:rFonts w:hint="eastAsia"/>
        </w:rPr>
        <w:t>并且</w:t>
      </w:r>
      <w:r>
        <w:rPr>
          <w:rFonts w:hint="eastAsia"/>
        </w:rPr>
        <w:t>16</w:t>
      </w:r>
      <w:r>
        <w:rPr>
          <w:rFonts w:hint="eastAsia"/>
        </w:rPr>
        <w:t>个输出都各不相同</w:t>
      </w:r>
      <w:r>
        <w:rPr>
          <w:rFonts w:hint="eastAsia"/>
        </w:rPr>
        <w:t>,</w:t>
      </w:r>
      <w:r w:rsidR="00F607D3">
        <w:t xml:space="preserve"> </w:t>
      </w:r>
      <w:r>
        <w:rPr>
          <w:rFonts w:hint="eastAsia"/>
        </w:rPr>
        <w:t>说明</w:t>
      </w:r>
      <w:r>
        <w:rPr>
          <w:rFonts w:hint="eastAsia"/>
        </w:rPr>
        <w:t>CNN</w:t>
      </w:r>
      <w:r>
        <w:rPr>
          <w:rFonts w:hint="eastAsia"/>
        </w:rPr>
        <w:t>训练得到的</w:t>
      </w:r>
      <w:r>
        <w:rPr>
          <w:rFonts w:hint="eastAsia"/>
        </w:rPr>
        <w:t>16</w:t>
      </w:r>
      <w:r>
        <w:rPr>
          <w:rFonts w:hint="eastAsia"/>
        </w:rPr>
        <w:t>个核提取的特征都各不相同</w:t>
      </w:r>
      <w:r>
        <w:rPr>
          <w:rFonts w:hint="eastAsia"/>
        </w:rPr>
        <w:t>,</w:t>
      </w:r>
      <w:r w:rsidR="00F607D3">
        <w:t xml:space="preserve"> </w:t>
      </w:r>
      <w:r>
        <w:rPr>
          <w:rFonts w:hint="eastAsia"/>
        </w:rPr>
        <w:t>有些核提取的横的边缘</w:t>
      </w:r>
      <w:r>
        <w:rPr>
          <w:rFonts w:hint="eastAsia"/>
        </w:rPr>
        <w:t>,</w:t>
      </w:r>
      <w:r w:rsidR="00F607D3">
        <w:t xml:space="preserve"> </w:t>
      </w:r>
      <w:r>
        <w:rPr>
          <w:rFonts w:hint="eastAsia"/>
        </w:rPr>
        <w:t>有些核提取的竖的边缘</w:t>
      </w:r>
      <w:r>
        <w:rPr>
          <w:rFonts w:hint="eastAsia"/>
        </w:rPr>
        <w:t>,</w:t>
      </w:r>
      <w:r w:rsidR="00F607D3">
        <w:t xml:space="preserve"> </w:t>
      </w:r>
      <w:r>
        <w:rPr>
          <w:rFonts w:hint="eastAsia"/>
        </w:rPr>
        <w:t>如图</w:t>
      </w:r>
      <w:r w:rsidR="00F607D3">
        <w:rPr>
          <w:rFonts w:hint="eastAsia"/>
        </w:rPr>
        <w:t>5</w:t>
      </w:r>
      <w:r w:rsidR="00F607D3">
        <w:t xml:space="preserve">.8 </w:t>
      </w:r>
      <w:r>
        <w:rPr>
          <w:rFonts w:hint="eastAsia"/>
        </w:rPr>
        <w:t>所示。该</w:t>
      </w:r>
      <w:r>
        <w:rPr>
          <w:rFonts w:hint="eastAsia"/>
        </w:rPr>
        <w:t>CNN</w:t>
      </w:r>
      <w:r>
        <w:rPr>
          <w:rFonts w:hint="eastAsia"/>
        </w:rPr>
        <w:t>结构第</w:t>
      </w:r>
      <w:r>
        <w:rPr>
          <w:rFonts w:hint="eastAsia"/>
        </w:rPr>
        <w:t>H</w:t>
      </w:r>
      <w:r>
        <w:rPr>
          <w:rFonts w:hint="eastAsia"/>
        </w:rPr>
        <w:t>层卷积节点</w:t>
      </w:r>
      <w:r w:rsidR="00F607D3">
        <w:rPr>
          <w:rFonts w:hint="eastAsia"/>
        </w:rPr>
        <w:t>"conv2</w:t>
      </w:r>
      <w:r>
        <w:rPr>
          <w:rFonts w:hint="eastAsia"/>
        </w:rPr>
        <w:t>"</w:t>
      </w:r>
      <w:r>
        <w:rPr>
          <w:rFonts w:hint="eastAsia"/>
        </w:rPr>
        <w:t>有</w:t>
      </w:r>
      <w:r>
        <w:rPr>
          <w:rFonts w:hint="eastAsia"/>
        </w:rPr>
        <w:t>64</w:t>
      </w:r>
      <w:r>
        <w:rPr>
          <w:rFonts w:hint="eastAsia"/>
        </w:rPr>
        <w:t>个核</w:t>
      </w:r>
      <w:r>
        <w:rPr>
          <w:rFonts w:hint="eastAsia"/>
        </w:rPr>
        <w:t xml:space="preserve">, </w:t>
      </w:r>
      <w:r>
        <w:rPr>
          <w:rFonts w:hint="eastAsia"/>
        </w:rPr>
        <w:t>所</w:t>
      </w:r>
      <w:r w:rsidR="00F607D3">
        <w:rPr>
          <w:rFonts w:hint="eastAsia"/>
        </w:rPr>
        <w:t>以</w:t>
      </w:r>
      <w:r>
        <w:rPr>
          <w:rFonts w:hint="eastAsia"/>
        </w:rPr>
        <w:t>上一层的一个输入对应</w:t>
      </w:r>
      <w:r>
        <w:rPr>
          <w:rFonts w:hint="eastAsia"/>
        </w:rPr>
        <w:t>64</w:t>
      </w:r>
      <w:r>
        <w:rPr>
          <w:rFonts w:hint="eastAsia"/>
        </w:rPr>
        <w:t>个输出</w:t>
      </w:r>
      <w:r>
        <w:rPr>
          <w:rFonts w:hint="eastAsia"/>
        </w:rPr>
        <w:t>,</w:t>
      </w:r>
      <w:r>
        <w:rPr>
          <w:rFonts w:hint="eastAsia"/>
        </w:rPr>
        <w:t>送</w:t>
      </w:r>
      <w:r>
        <w:rPr>
          <w:rFonts w:hint="eastAsia"/>
        </w:rPr>
        <w:t>64</w:t>
      </w:r>
      <w:r>
        <w:rPr>
          <w:rFonts w:hint="eastAsia"/>
        </w:rPr>
        <w:t>个输出也各不相同</w:t>
      </w:r>
      <w:r>
        <w:rPr>
          <w:rFonts w:hint="eastAsia"/>
        </w:rPr>
        <w:t>,</w:t>
      </w:r>
      <w:r w:rsidR="00F607D3">
        <w:t xml:space="preserve"> </w:t>
      </w:r>
      <w:r>
        <w:rPr>
          <w:rFonts w:hint="eastAsia"/>
        </w:rPr>
        <w:t>但是相比于卷积节点</w:t>
      </w:r>
      <w:r w:rsidR="00F607D3">
        <w:rPr>
          <w:rFonts w:hint="eastAsia"/>
        </w:rPr>
        <w:t>"conv1</w:t>
      </w:r>
      <w:r>
        <w:rPr>
          <w:rFonts w:hint="eastAsia"/>
        </w:rPr>
        <w:t>"</w:t>
      </w:r>
      <w:r>
        <w:rPr>
          <w:rFonts w:hint="eastAsia"/>
        </w:rPr>
        <w:t>的结果</w:t>
      </w:r>
      <w:r>
        <w:rPr>
          <w:rFonts w:hint="eastAsia"/>
        </w:rPr>
        <w:t>,</w:t>
      </w:r>
      <w:r w:rsidR="00F607D3">
        <w:t xml:space="preserve"> </w:t>
      </w:r>
      <w:r>
        <w:rPr>
          <w:rFonts w:hint="eastAsia"/>
        </w:rPr>
        <w:t>该卷积层的输出更加全局化</w:t>
      </w:r>
      <w:r>
        <w:rPr>
          <w:rFonts w:hint="eastAsia"/>
        </w:rPr>
        <w:t>,</w:t>
      </w:r>
      <w:r>
        <w:rPr>
          <w:rFonts w:hint="eastAsia"/>
        </w:rPr>
        <w:t>如图</w:t>
      </w:r>
      <w:r w:rsidR="00F607D3">
        <w:rPr>
          <w:rFonts w:hint="eastAsia"/>
        </w:rPr>
        <w:t>5</w:t>
      </w:r>
      <w:r w:rsidR="00F607D3">
        <w:t>.9</w:t>
      </w:r>
      <w:r>
        <w:rPr>
          <w:rFonts w:hint="eastAsia"/>
        </w:rPr>
        <w:t>所示。</w:t>
      </w:r>
    </w:p>
    <w:p w:rsidR="00B644CE" w:rsidRDefault="00B644CE" w:rsidP="00E046A6">
      <w:pPr>
        <w:ind w:firstLineChars="150" w:firstLine="360"/>
      </w:pPr>
      <w:r>
        <w:rPr>
          <w:noProof/>
        </w:rPr>
        <w:lastRenderedPageBreak/>
        <w:drawing>
          <wp:inline distT="0" distB="0" distL="0" distR="0" wp14:anchorId="2BFF15DF" wp14:editId="5D6D40F3">
            <wp:extent cx="2038350" cy="1943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38350" cy="1943100"/>
                    </a:xfrm>
                    <a:prstGeom prst="rect">
                      <a:avLst/>
                    </a:prstGeom>
                  </pic:spPr>
                </pic:pic>
              </a:graphicData>
            </a:graphic>
          </wp:inline>
        </w:drawing>
      </w:r>
      <w:r w:rsidR="00B96B69">
        <w:rPr>
          <w:rFonts w:hint="eastAsia"/>
        </w:rPr>
        <w:t xml:space="preserve">            </w:t>
      </w:r>
      <w:r w:rsidR="00B96B69">
        <w:rPr>
          <w:noProof/>
        </w:rPr>
        <w:drawing>
          <wp:inline distT="0" distB="0" distL="0" distR="0" wp14:anchorId="19359727" wp14:editId="4F945160">
            <wp:extent cx="1971675" cy="19526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1675" cy="1952625"/>
                    </a:xfrm>
                    <a:prstGeom prst="rect">
                      <a:avLst/>
                    </a:prstGeom>
                  </pic:spPr>
                </pic:pic>
              </a:graphicData>
            </a:graphic>
          </wp:inline>
        </w:drawing>
      </w:r>
    </w:p>
    <w:p w:rsidR="00B644CE" w:rsidRDefault="00B644CE" w:rsidP="00E046A6">
      <w:pPr>
        <w:ind w:firstLineChars="150" w:firstLine="360"/>
      </w:pPr>
      <w:r>
        <w:rPr>
          <w:rFonts w:hint="eastAsia"/>
        </w:rPr>
        <w:t xml:space="preserve">   </w:t>
      </w:r>
      <w:r w:rsidR="00B96B69">
        <w:t xml:space="preserve">   </w:t>
      </w:r>
      <w:r>
        <w:rPr>
          <w:rFonts w:hint="eastAsia"/>
        </w:rPr>
        <w:t>5</w:t>
      </w:r>
      <w:r>
        <w:t>.10 Conv1</w:t>
      </w:r>
      <w:r>
        <w:rPr>
          <w:rFonts w:hint="eastAsia"/>
        </w:rPr>
        <w:t>卷积核</w:t>
      </w:r>
      <w:r w:rsidR="00B96B69">
        <w:rPr>
          <w:rFonts w:hint="eastAsia"/>
        </w:rPr>
        <w:t xml:space="preserve">                       5</w:t>
      </w:r>
      <w:r w:rsidR="00B96B69">
        <w:t>.11 Conv2</w:t>
      </w:r>
      <w:r w:rsidR="00B96B69">
        <w:rPr>
          <w:rFonts w:hint="eastAsia"/>
        </w:rPr>
        <w:t>卷积核</w:t>
      </w:r>
    </w:p>
    <w:p w:rsidR="00B96B69" w:rsidRDefault="00B96B69" w:rsidP="00B96B69">
      <w:pPr>
        <w:ind w:firstLineChars="100" w:firstLine="240"/>
      </w:pPr>
    </w:p>
    <w:p w:rsidR="00B96B69" w:rsidRDefault="00B96B69" w:rsidP="00B96B69">
      <w:pPr>
        <w:ind w:firstLineChars="100" w:firstLine="240"/>
      </w:pPr>
      <w:r>
        <w:t>5.10</w:t>
      </w:r>
      <w:r>
        <w:rPr>
          <w:rFonts w:hint="eastAsia"/>
        </w:rPr>
        <w:t>为</w:t>
      </w:r>
      <w:r>
        <w:rPr>
          <w:rFonts w:hint="eastAsia"/>
        </w:rPr>
        <w:t>CNN</w:t>
      </w:r>
      <w:r>
        <w:rPr>
          <w:rFonts w:hint="eastAsia"/>
        </w:rPr>
        <w:t>结构中第一层卷积节点</w:t>
      </w:r>
      <w:r>
        <w:rPr>
          <w:rFonts w:hint="eastAsia"/>
        </w:rPr>
        <w:t>"conv1"</w:t>
      </w:r>
      <w:r>
        <w:rPr>
          <w:rFonts w:hint="eastAsia"/>
        </w:rPr>
        <w:t>中</w:t>
      </w:r>
      <w:r>
        <w:rPr>
          <w:rFonts w:hint="eastAsia"/>
        </w:rPr>
        <w:t>16</w:t>
      </w:r>
      <w:r>
        <w:rPr>
          <w:rFonts w:hint="eastAsia"/>
        </w:rPr>
        <w:t>个卷积核的可视化结果</w:t>
      </w:r>
      <w:r>
        <w:rPr>
          <w:rFonts w:hint="eastAsia"/>
        </w:rPr>
        <w:t xml:space="preserve">, </w:t>
      </w:r>
      <w:r>
        <w:rPr>
          <w:rFonts w:hint="eastAsia"/>
        </w:rPr>
        <w:t>因为输入图片有</w:t>
      </w:r>
      <w:r>
        <w:rPr>
          <w:rFonts w:hint="eastAsia"/>
        </w:rPr>
        <w:t>H</w:t>
      </w:r>
      <w:r>
        <w:rPr>
          <w:rFonts w:hint="eastAsia"/>
        </w:rPr>
        <w:t>个通道</w:t>
      </w:r>
      <w:r>
        <w:rPr>
          <w:rFonts w:hint="eastAsia"/>
        </w:rPr>
        <w:t>,</w:t>
      </w:r>
      <w:r>
        <w:t xml:space="preserve"> </w:t>
      </w:r>
      <w:r>
        <w:rPr>
          <w:rFonts w:hint="eastAsia"/>
        </w:rPr>
        <w:t>因此可</w:t>
      </w:r>
      <w:r>
        <w:rPr>
          <w:rFonts w:hint="eastAsia"/>
        </w:rPr>
        <w:t>W</w:t>
      </w:r>
      <w:r>
        <w:rPr>
          <w:rFonts w:hint="eastAsia"/>
        </w:rPr>
        <w:t>把通道叠加在一起形成彩色结果。</w:t>
      </w:r>
      <w:r>
        <w:rPr>
          <w:rFonts w:hint="eastAsia"/>
        </w:rPr>
        <w:t xml:space="preserve"> </w:t>
      </w:r>
      <w:r>
        <w:rPr>
          <w:rFonts w:hint="eastAsia"/>
        </w:rPr>
        <w:t>图</w:t>
      </w:r>
      <w:r>
        <w:rPr>
          <w:rFonts w:hint="eastAsia"/>
        </w:rPr>
        <w:t>5</w:t>
      </w:r>
      <w:r>
        <w:t>.11</w:t>
      </w:r>
      <w:r>
        <w:rPr>
          <w:rFonts w:hint="eastAsia"/>
        </w:rPr>
        <w:t>为</w:t>
      </w:r>
      <w:r>
        <w:rPr>
          <w:rFonts w:hint="eastAsia"/>
        </w:rPr>
        <w:t>CNN</w:t>
      </w:r>
      <w:r>
        <w:rPr>
          <w:rFonts w:hint="eastAsia"/>
        </w:rPr>
        <w:t>结构中第二层卷积节点</w:t>
      </w:r>
      <w:r>
        <w:rPr>
          <w:rFonts w:hint="eastAsia"/>
        </w:rPr>
        <w:t>"conv2"</w:t>
      </w:r>
      <w:r>
        <w:rPr>
          <w:rFonts w:hint="eastAsia"/>
        </w:rPr>
        <w:t>中</w:t>
      </w:r>
      <w:r>
        <w:rPr>
          <w:rFonts w:hint="eastAsia"/>
        </w:rPr>
        <w:t>32</w:t>
      </w:r>
      <w:r>
        <w:rPr>
          <w:rFonts w:hint="eastAsia"/>
        </w:rPr>
        <w:t>个卷积核的可视化结果</w:t>
      </w:r>
      <w:r>
        <w:rPr>
          <w:rFonts w:hint="eastAsia"/>
        </w:rPr>
        <w:t>,</w:t>
      </w:r>
      <w:r>
        <w:t xml:space="preserve"> </w:t>
      </w:r>
      <w:r>
        <w:rPr>
          <w:rFonts w:hint="eastAsia"/>
        </w:rPr>
        <w:t>因为上一层的输出为</w:t>
      </w:r>
      <w:r>
        <w:rPr>
          <w:rFonts w:hint="eastAsia"/>
        </w:rPr>
        <w:t>16</w:t>
      </w:r>
      <w:r>
        <w:rPr>
          <w:rFonts w:hint="eastAsia"/>
        </w:rPr>
        <w:t>个通道</w:t>
      </w:r>
      <w:r>
        <w:rPr>
          <w:rFonts w:hint="eastAsia"/>
        </w:rPr>
        <w:t>,</w:t>
      </w:r>
      <w:r>
        <w:t xml:space="preserve"> </w:t>
      </w:r>
      <w:r>
        <w:rPr>
          <w:rFonts w:hint="eastAsia"/>
        </w:rPr>
        <w:t>所以图</w:t>
      </w:r>
      <w:r>
        <w:rPr>
          <w:rFonts w:hint="eastAsia"/>
        </w:rPr>
        <w:t>14</w:t>
      </w:r>
      <w:r>
        <w:rPr>
          <w:rFonts w:hint="eastAsia"/>
        </w:rPr>
        <w:t>是部分卷积核可视化结果</w:t>
      </w:r>
      <w:r>
        <w:rPr>
          <w:rFonts w:hint="eastAsia"/>
        </w:rPr>
        <w:t>,</w:t>
      </w:r>
      <w:r>
        <w:t xml:space="preserve"> </w:t>
      </w:r>
      <w:r>
        <w:rPr>
          <w:rFonts w:hint="eastAsia"/>
        </w:rPr>
        <w:t>部分图像表示为特征明显的边缘</w:t>
      </w:r>
      <w:r w:rsidR="00C32008">
        <w:rPr>
          <w:rFonts w:hint="eastAsia"/>
        </w:rPr>
        <w:t>。</w:t>
      </w:r>
    </w:p>
    <w:p w:rsidR="00C32008" w:rsidRDefault="00C32008" w:rsidP="00C32008">
      <w:pPr>
        <w:ind w:firstLineChars="100" w:firstLine="240"/>
        <w:jc w:val="center"/>
        <w:rPr>
          <w:noProof/>
        </w:rPr>
      </w:pPr>
    </w:p>
    <w:p w:rsidR="00C32008" w:rsidRDefault="00C32008" w:rsidP="00C32008">
      <w:pPr>
        <w:ind w:firstLineChars="100" w:firstLine="240"/>
        <w:jc w:val="center"/>
      </w:pPr>
      <w:r>
        <w:rPr>
          <w:noProof/>
        </w:rPr>
        <w:drawing>
          <wp:inline distT="0" distB="0" distL="0" distR="0" wp14:anchorId="1B29EA5E" wp14:editId="58ACFF88">
            <wp:extent cx="2547255" cy="28198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49265" cy="2822122"/>
                    </a:xfrm>
                    <a:prstGeom prst="rect">
                      <a:avLst/>
                    </a:prstGeom>
                  </pic:spPr>
                </pic:pic>
              </a:graphicData>
            </a:graphic>
          </wp:inline>
        </w:drawing>
      </w:r>
    </w:p>
    <w:p w:rsidR="00C32008" w:rsidRDefault="00C32008" w:rsidP="00C32008">
      <w:pPr>
        <w:ind w:firstLineChars="100" w:firstLine="240"/>
        <w:jc w:val="center"/>
      </w:pPr>
      <w:r>
        <w:rPr>
          <w:rFonts w:hint="eastAsia"/>
        </w:rPr>
        <w:t>5</w:t>
      </w:r>
      <w:r>
        <w:t>.12 “Conv3”</w:t>
      </w:r>
      <w:r>
        <w:rPr>
          <w:rFonts w:hint="eastAsia"/>
        </w:rPr>
        <w:t>卷积核</w:t>
      </w:r>
    </w:p>
    <w:p w:rsidR="00CC0CE6" w:rsidRDefault="00CC0CE6" w:rsidP="00C32008">
      <w:pPr>
        <w:ind w:firstLineChars="100" w:firstLine="240"/>
        <w:jc w:val="center"/>
      </w:pPr>
    </w:p>
    <w:p w:rsidR="00C32008" w:rsidRDefault="00C32008" w:rsidP="00C32008">
      <w:pPr>
        <w:ind w:firstLineChars="100" w:firstLine="240"/>
      </w:pPr>
      <w:r>
        <w:t xml:space="preserve">5.12 </w:t>
      </w:r>
      <w:r>
        <w:rPr>
          <w:rFonts w:hint="eastAsia"/>
        </w:rPr>
        <w:t>为</w:t>
      </w:r>
      <w:r>
        <w:rPr>
          <w:rFonts w:hint="eastAsia"/>
        </w:rPr>
        <w:t>CNN</w:t>
      </w:r>
      <w:r>
        <w:rPr>
          <w:rFonts w:hint="eastAsia"/>
        </w:rPr>
        <w:t>结构中第</w:t>
      </w:r>
      <w:r>
        <w:rPr>
          <w:rFonts w:hint="eastAsia"/>
        </w:rPr>
        <w:t>H</w:t>
      </w:r>
      <w:r>
        <w:rPr>
          <w:rFonts w:hint="eastAsia"/>
        </w:rPr>
        <w:t>层卷积节点</w:t>
      </w:r>
      <w:r>
        <w:rPr>
          <w:rFonts w:hint="eastAsia"/>
        </w:rPr>
        <w:t>"conv3"</w:t>
      </w:r>
      <w:r>
        <w:rPr>
          <w:rFonts w:hint="eastAsia"/>
        </w:rPr>
        <w:t>中</w:t>
      </w:r>
      <w:r>
        <w:rPr>
          <w:rFonts w:hint="eastAsia"/>
        </w:rPr>
        <w:t>64</w:t>
      </w:r>
      <w:r>
        <w:rPr>
          <w:rFonts w:hint="eastAsia"/>
        </w:rPr>
        <w:t>个卷积核的可视化结果</w:t>
      </w:r>
      <w:r>
        <w:rPr>
          <w:rFonts w:hint="eastAsia"/>
        </w:rPr>
        <w:t xml:space="preserve">, </w:t>
      </w:r>
      <w:r>
        <w:rPr>
          <w:rFonts w:hint="eastAsia"/>
        </w:rPr>
        <w:t>因为上一层的输出为</w:t>
      </w:r>
      <w:r>
        <w:rPr>
          <w:rFonts w:hint="eastAsia"/>
        </w:rPr>
        <w:t>32</w:t>
      </w:r>
      <w:r>
        <w:rPr>
          <w:rFonts w:hint="eastAsia"/>
        </w:rPr>
        <w:t>个通道</w:t>
      </w:r>
      <w:r>
        <w:rPr>
          <w:rFonts w:hint="eastAsia"/>
        </w:rPr>
        <w:t>,</w:t>
      </w:r>
      <w:r>
        <w:rPr>
          <w:rFonts w:hint="eastAsia"/>
        </w:rPr>
        <w:t>所以图</w:t>
      </w:r>
      <w:r>
        <w:rPr>
          <w:rFonts w:hint="eastAsia"/>
        </w:rPr>
        <w:t>5</w:t>
      </w:r>
      <w:r>
        <w:t>.12</w:t>
      </w:r>
      <w:r>
        <w:rPr>
          <w:rFonts w:hint="eastAsia"/>
        </w:rPr>
        <w:t>是部分卷积核可视化结果</w:t>
      </w:r>
      <w:r>
        <w:rPr>
          <w:rFonts w:hint="eastAsia"/>
        </w:rPr>
        <w:t>,</w:t>
      </w:r>
      <w:r>
        <w:rPr>
          <w:rFonts w:hint="eastAsia"/>
        </w:rPr>
        <w:t>部分图像表示为特征明显的边缘</w:t>
      </w:r>
      <w:r w:rsidR="00797917">
        <w:rPr>
          <w:rFonts w:hint="eastAsia"/>
        </w:rPr>
        <w:t>.</w:t>
      </w:r>
    </w:p>
    <w:p w:rsidR="00D6764F" w:rsidRDefault="00D6764F" w:rsidP="00C32008">
      <w:pPr>
        <w:ind w:firstLineChars="100" w:firstLine="240"/>
      </w:pPr>
      <w:r>
        <w:rPr>
          <w:rFonts w:hint="eastAsia"/>
        </w:rPr>
        <w:t>（</w:t>
      </w:r>
      <w:r>
        <w:rPr>
          <w:rFonts w:hint="eastAsia"/>
        </w:rPr>
        <w:t>3</w:t>
      </w:r>
      <w:r>
        <w:rPr>
          <w:rFonts w:hint="eastAsia"/>
        </w:rPr>
        <w:t>）</w:t>
      </w:r>
      <w:r>
        <w:rPr>
          <w:rFonts w:hint="eastAsia"/>
        </w:rPr>
        <w:t>activation</w:t>
      </w:r>
      <w:r>
        <w:t xml:space="preserve"> map</w:t>
      </w:r>
    </w:p>
    <w:p w:rsidR="00797917" w:rsidRDefault="00797917" w:rsidP="00C32008">
      <w:pPr>
        <w:ind w:firstLineChars="100" w:firstLine="240"/>
      </w:pPr>
      <w:r>
        <w:rPr>
          <w:rFonts w:hint="eastAsia"/>
        </w:rPr>
        <w:t>在</w:t>
      </w:r>
      <w:r>
        <w:t>最后一层</w:t>
      </w:r>
      <w:r>
        <w:rPr>
          <w:rFonts w:hint="eastAsia"/>
        </w:rPr>
        <w:t>网络模型</w:t>
      </w:r>
      <w:r>
        <w:t>中，</w:t>
      </w:r>
      <w:r>
        <w:rPr>
          <w:rFonts w:hint="eastAsia"/>
        </w:rPr>
        <w:t>普通</w:t>
      </w:r>
      <w:r>
        <w:t>的</w:t>
      </w:r>
      <w:r>
        <w:t>CNN</w:t>
      </w:r>
      <w:r>
        <w:t>网络模型都会选择</w:t>
      </w:r>
      <w:r w:rsidR="00D6764F">
        <w:t>softmax</w:t>
      </w:r>
      <w:r>
        <w:t>作为全连接层，但是，本文为了让</w:t>
      </w:r>
      <w:r>
        <w:rPr>
          <w:rFonts w:hint="eastAsia"/>
        </w:rPr>
        <w:t>每个</w:t>
      </w:r>
      <w:r>
        <w:t>像素对于最后分类结果的影响能够直接显示于图片中，本文将全连接层替换为了</w:t>
      </w:r>
      <w:r>
        <w:t>activation map</w:t>
      </w:r>
      <w:r w:rsidR="00D6764F">
        <w:rPr>
          <w:rFonts w:hint="eastAsia"/>
        </w:rPr>
        <w:t>。</w:t>
      </w:r>
    </w:p>
    <w:p w:rsidR="00D6764F" w:rsidRDefault="00D6764F" w:rsidP="00C32008">
      <w:pPr>
        <w:ind w:firstLineChars="100" w:firstLine="240"/>
      </w:pPr>
      <w:r>
        <w:rPr>
          <w:rFonts w:hint="eastAsia"/>
        </w:rPr>
        <w:t>本文</w:t>
      </w:r>
      <w:r>
        <w:t>在该网络模型的最后一层</w:t>
      </w:r>
      <w:r>
        <w:rPr>
          <w:rFonts w:hint="eastAsia"/>
        </w:rPr>
        <w:t>进行</w:t>
      </w:r>
      <w:r>
        <w:t>特征卷积提取时，采用了</w:t>
      </w:r>
      <w:r>
        <w:rPr>
          <w:rFonts w:hint="eastAsia"/>
        </w:rPr>
        <w:t>全局</w:t>
      </w:r>
      <w:r>
        <w:t>平均池化（</w:t>
      </w:r>
      <w:r w:rsidRPr="00D6764F">
        <w:t>global average pooling</w:t>
      </w:r>
      <w:r>
        <w:t>）</w:t>
      </w:r>
      <w:r>
        <w:rPr>
          <w:rFonts w:hint="eastAsia"/>
        </w:rPr>
        <w:t>对特征图</w:t>
      </w:r>
      <w:r>
        <w:t>（</w:t>
      </w:r>
      <w:r>
        <w:rPr>
          <w:rFonts w:hint="eastAsia"/>
        </w:rPr>
        <w:t>feature</w:t>
      </w:r>
      <w:r>
        <w:t xml:space="preserve"> map</w:t>
      </w:r>
      <w:r>
        <w:t>）</w:t>
      </w:r>
      <w:r>
        <w:rPr>
          <w:rFonts w:hint="eastAsia"/>
        </w:rPr>
        <w:t>进行</w:t>
      </w:r>
      <w:r>
        <w:t>了</w:t>
      </w:r>
      <w:r>
        <w:rPr>
          <w:rFonts w:hint="eastAsia"/>
        </w:rPr>
        <w:t>提取</w:t>
      </w:r>
      <w:r>
        <w:t>，然后运用这些特征作为全连接层的输入</w:t>
      </w:r>
      <w:r>
        <w:rPr>
          <w:rFonts w:hint="eastAsia"/>
        </w:rPr>
        <w:t>在</w:t>
      </w:r>
      <w:r>
        <w:t>原始输入的车道线图像中进行反馈显示</w:t>
      </w:r>
      <w:r>
        <w:rPr>
          <w:rFonts w:hint="eastAsia"/>
        </w:rPr>
        <w:t>。</w:t>
      </w:r>
      <w:r>
        <w:t>如</w:t>
      </w:r>
      <w:r>
        <w:rPr>
          <w:rFonts w:hint="eastAsia"/>
        </w:rPr>
        <w:t>图</w:t>
      </w:r>
      <w:r>
        <w:rPr>
          <w:rFonts w:hint="eastAsia"/>
        </w:rPr>
        <w:t>5</w:t>
      </w:r>
      <w:r>
        <w:t>.13</w:t>
      </w:r>
      <w:r>
        <w:rPr>
          <w:rFonts w:hint="eastAsia"/>
        </w:rPr>
        <w:t>所</w:t>
      </w:r>
      <w:r>
        <w:rPr>
          <w:rFonts w:hint="eastAsia"/>
        </w:rPr>
        <w:lastRenderedPageBreak/>
        <w:t>示</w:t>
      </w:r>
      <w:r>
        <w:t>，经过全局平均池化后的输出为每一个特征值在最后分类结果中</w:t>
      </w:r>
      <w:r>
        <w:rPr>
          <w:rFonts w:hint="eastAsia"/>
        </w:rPr>
        <w:t>在</w:t>
      </w:r>
      <w:r>
        <w:t>全图中所占的比例。所有</w:t>
      </w:r>
      <w:r>
        <w:rPr>
          <w:rFonts w:hint="eastAsia"/>
        </w:rPr>
        <w:t>特征值</w:t>
      </w:r>
      <w:r>
        <w:t>所占用的比例和最后形成一张</w:t>
      </w:r>
      <w:r>
        <w:t>activation map</w:t>
      </w:r>
      <w:r>
        <w:t>。</w:t>
      </w:r>
      <w:r>
        <w:rPr>
          <w:rFonts w:hint="eastAsia"/>
        </w:rPr>
        <w:t>对于</w:t>
      </w:r>
      <w:r>
        <w:t>给定的图片，我们令</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hint="eastAsia"/>
          </w:rPr>
          <m:t>(</m:t>
        </m:r>
        <m:r>
          <m:rPr>
            <m:sty m:val="p"/>
          </m:rPr>
          <w:rPr>
            <w:rFonts w:ascii="Cambria Math" w:hAnsi="Cambria Math"/>
          </w:rPr>
          <m:t>x, y)</m:t>
        </m:r>
      </m:oMath>
      <w:r w:rsidR="00DF2D90">
        <w:rPr>
          <w:rFonts w:hint="eastAsia"/>
        </w:rPr>
        <w:t>表示</w:t>
      </w:r>
      <w:r w:rsidR="00DF2D90">
        <w:t>在空间位置（</w:t>
      </w:r>
      <w:r w:rsidR="00DF2D90">
        <w:rPr>
          <w:rFonts w:hint="eastAsia"/>
        </w:rPr>
        <w:t>x</w:t>
      </w:r>
      <w:r w:rsidR="00DF2D90">
        <w:t>, y</w:t>
      </w:r>
      <w:r w:rsidR="00DF2D90">
        <w:t>）</w:t>
      </w:r>
      <w:r w:rsidR="00DF2D90">
        <w:rPr>
          <w:rFonts w:hint="eastAsia"/>
        </w:rPr>
        <w:t>中</w:t>
      </w:r>
      <w:r w:rsidR="00DF2D90">
        <w:t>，类别</w:t>
      </w:r>
      <w:r w:rsidR="00DF2D90">
        <w:t>k</w:t>
      </w:r>
      <w:r w:rsidR="00DF2D90">
        <w:t>所占的比例，对于</w:t>
      </w:r>
      <w:r w:rsidR="00DF2D90">
        <w:t>k</w:t>
      </w:r>
      <w:r w:rsidR="00DF2D90">
        <w:t>，</w:t>
      </w:r>
      <m:oMath>
        <m:sSup>
          <m:sSupPr>
            <m:ctrlPr>
              <w:rPr>
                <w:rFonts w:ascii="Cambria Math" w:hAnsi="Cambria Math"/>
              </w:rPr>
            </m:ctrlPr>
          </m:sSupPr>
          <m:e>
            <m:r>
              <w:rPr>
                <w:rFonts w:ascii="Cambria Math" w:hAnsi="Cambria Math"/>
              </w:rPr>
              <m:t>F</m:t>
            </m:r>
          </m:e>
          <m:sup>
            <m:r>
              <w:rPr>
                <w:rFonts w:ascii="Cambria Math" w:hAnsi="Cambria Math"/>
              </w:rPr>
              <m:t>k</m:t>
            </m:r>
          </m:sup>
        </m:sSup>
      </m:oMath>
      <w:r w:rsidR="00DF2D90">
        <w:rPr>
          <w:rFonts w:hint="eastAsia"/>
        </w:rPr>
        <w:t>表示</w:t>
      </w:r>
      <w:r w:rsidR="00DF2D90">
        <w:t>经过全局平均池化的结果，其中：</w:t>
      </w:r>
    </w:p>
    <w:p w:rsidR="00DF2D90" w:rsidRPr="00DF2D90" w:rsidRDefault="00F939E4" w:rsidP="00241449">
      <w:pPr>
        <w:ind w:firstLineChars="1100" w:firstLine="3080"/>
      </w:pPr>
      <m:oMath>
        <m:sSup>
          <m:sSupPr>
            <m:ctrlPr>
              <w:rPr>
                <w:rFonts w:ascii="Cambria Math" w:hAnsi="Cambria Math"/>
                <w:sz w:val="28"/>
              </w:rPr>
            </m:ctrlPr>
          </m:sSupPr>
          <m:e>
            <m:r>
              <w:rPr>
                <w:rFonts w:ascii="Cambria Math" w:hAnsi="Cambria Math"/>
                <w:sz w:val="28"/>
              </w:rPr>
              <m:t>F</m:t>
            </m:r>
          </m:e>
          <m:sup>
            <m:r>
              <w:rPr>
                <w:rFonts w:ascii="Cambria Math" w:hAnsi="Cambria Math"/>
                <w:sz w:val="28"/>
              </w:rPr>
              <m:t>k</m:t>
            </m:r>
          </m:sup>
        </m:sSup>
        <m:r>
          <w:rPr>
            <w:rFonts w:ascii="Cambria Math" w:hAnsi="Cambria Math"/>
            <w:sz w:val="28"/>
          </w:rPr>
          <m:t xml:space="preserve">= </m:t>
        </m:r>
        <m:nary>
          <m:naryPr>
            <m:chr m:val="∑"/>
            <m:limLoc m:val="subSup"/>
            <m:supHide m:val="1"/>
            <m:ctrlPr>
              <w:rPr>
                <w:rFonts w:ascii="Cambria Math" w:hAnsi="Cambria Math"/>
                <w:i/>
                <w:sz w:val="28"/>
              </w:rPr>
            </m:ctrlPr>
          </m:naryPr>
          <m:sub>
            <m:r>
              <w:rPr>
                <w:rFonts w:ascii="Cambria Math" w:hAnsi="Cambria Math"/>
                <w:sz w:val="28"/>
              </w:rPr>
              <m:t>x, y</m:t>
            </m:r>
          </m:sub>
          <m:sup/>
          <m:e>
            <m:sSub>
              <m:sSubPr>
                <m:ctrlPr>
                  <w:rPr>
                    <w:rFonts w:ascii="Cambria Math" w:hAnsi="Cambria Math"/>
                    <w:i/>
                    <w:sz w:val="28"/>
                  </w:rPr>
                </m:ctrlPr>
              </m:sSubPr>
              <m:e>
                <m:r>
                  <w:rPr>
                    <w:rFonts w:ascii="Cambria Math" w:hAnsi="Cambria Math"/>
                    <w:sz w:val="28"/>
                  </w:rPr>
                  <m:t>f</m:t>
                </m:r>
              </m:e>
              <m:sub>
                <m:r>
                  <w:rPr>
                    <w:rFonts w:ascii="Cambria Math" w:hAnsi="Cambria Math"/>
                    <w:sz w:val="28"/>
                  </w:rPr>
                  <m:t>k</m:t>
                </m:r>
              </m:sub>
            </m:sSub>
            <m:r>
              <w:rPr>
                <w:rFonts w:ascii="Cambria Math" w:hAnsi="Cambria Math"/>
                <w:sz w:val="28"/>
              </w:rPr>
              <m:t>(x,y)</m:t>
            </m:r>
          </m:e>
        </m:nary>
      </m:oMath>
      <w:r w:rsidR="00241449">
        <w:rPr>
          <w:rFonts w:hint="eastAsia"/>
        </w:rPr>
        <w:t xml:space="preserve">              </w:t>
      </w:r>
      <w:r w:rsidR="00241449">
        <w:t xml:space="preserve">   </w:t>
      </w:r>
      <w:r w:rsidR="00241449">
        <w:rPr>
          <w:rFonts w:hint="eastAsia"/>
        </w:rPr>
        <w:t>(</w:t>
      </w:r>
      <w:r w:rsidR="00241449">
        <w:t>1</w:t>
      </w:r>
      <w:r w:rsidR="00241449">
        <w:rPr>
          <w:rFonts w:hint="eastAsia"/>
        </w:rPr>
        <w:t>)</w:t>
      </w:r>
    </w:p>
    <w:p w:rsidR="00DF2D90" w:rsidRPr="00DF2D90" w:rsidRDefault="00DF2D90" w:rsidP="00DF2D90">
      <w:r>
        <w:rPr>
          <w:rFonts w:hint="eastAsia"/>
        </w:rPr>
        <w:t>因此</w:t>
      </w:r>
      <w:r>
        <w:t>，对于给定的类别</w:t>
      </w:r>
      <w:r>
        <w:t>C</w:t>
      </w:r>
      <w:r>
        <w:t>，</w:t>
      </w:r>
      <w:r>
        <w:rPr>
          <w:rFonts w:hint="eastAsia"/>
        </w:rPr>
        <w:t xml:space="preserve"> </w:t>
      </w:r>
      <w:r>
        <w:rPr>
          <w:rFonts w:hint="eastAsia"/>
        </w:rPr>
        <w:t>输入</w:t>
      </w:r>
      <w:r>
        <w:t>到全连接层</w:t>
      </w:r>
      <w:r>
        <w:t>softmax</w:t>
      </w:r>
      <w:r>
        <w:t>的输入</w:t>
      </w:r>
      <w:r>
        <w:rPr>
          <w:rFonts w:hint="eastAsia"/>
        </w:rPr>
        <w:t>为</w:t>
      </w:r>
    </w:p>
    <w:p w:rsidR="00DF2D90" w:rsidRPr="00DF2D90" w:rsidRDefault="00F939E4" w:rsidP="00241449">
      <w:pPr>
        <w:ind w:firstLineChars="1100" w:firstLine="3080"/>
      </w:pP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r>
          <m:rPr>
            <m:sty m:val="p"/>
          </m:rPr>
          <w:rPr>
            <w:rFonts w:ascii="Cambria Math" w:hAnsi="Cambria Math"/>
            <w:sz w:val="28"/>
          </w:rPr>
          <m:t xml:space="preserve">= </m:t>
        </m:r>
        <m:nary>
          <m:naryPr>
            <m:chr m:val="∑"/>
            <m:limLoc m:val="subSup"/>
            <m:supHide m:val="1"/>
            <m:ctrlPr>
              <w:rPr>
                <w:rFonts w:ascii="Cambria Math" w:hAnsi="Cambria Math"/>
                <w:sz w:val="28"/>
              </w:rPr>
            </m:ctrlPr>
          </m:naryPr>
          <m:sub>
            <m:r>
              <w:rPr>
                <w:rFonts w:ascii="Cambria Math" w:hAnsi="Cambria Math"/>
                <w:sz w:val="28"/>
              </w:rPr>
              <m:t>k</m:t>
            </m:r>
          </m:sub>
          <m:sup/>
          <m:e>
            <m:sSubSup>
              <m:sSubSupPr>
                <m:ctrlPr>
                  <w:rPr>
                    <w:rFonts w:ascii="Cambria Math" w:hAnsi="Cambria Math"/>
                    <w:sz w:val="28"/>
                  </w:rPr>
                </m:ctrlPr>
              </m:sSubSupPr>
              <m:e>
                <m:r>
                  <w:rPr>
                    <w:rFonts w:ascii="Cambria Math" w:hAnsi="Cambria Math"/>
                    <w:sz w:val="28"/>
                  </w:rPr>
                  <m:t>W</m:t>
                </m:r>
              </m:e>
              <m:sub>
                <m:r>
                  <w:rPr>
                    <w:rFonts w:ascii="Cambria Math" w:hAnsi="Cambria Math"/>
                    <w:sz w:val="28"/>
                  </w:rPr>
                  <m:t>k</m:t>
                </m:r>
              </m:sub>
              <m:sup>
                <m:r>
                  <w:rPr>
                    <w:rFonts w:ascii="Cambria Math" w:hAnsi="Cambria Math"/>
                    <w:sz w:val="28"/>
                  </w:rPr>
                  <m:t>c</m:t>
                </m:r>
              </m:sup>
            </m:sSubSup>
          </m:e>
        </m:nary>
        <m:sSub>
          <m:sSubPr>
            <m:ctrlPr>
              <w:rPr>
                <w:rFonts w:ascii="Cambria Math" w:hAnsi="Cambria Math"/>
                <w:sz w:val="28"/>
              </w:rPr>
            </m:ctrlPr>
          </m:sSubPr>
          <m:e>
            <m:r>
              <w:rPr>
                <w:rFonts w:ascii="Cambria Math" w:hAnsi="Cambria Math"/>
                <w:sz w:val="28"/>
              </w:rPr>
              <m:t>F</m:t>
            </m:r>
          </m:e>
          <m:sub>
            <m:r>
              <w:rPr>
                <w:rFonts w:ascii="Cambria Math" w:hAnsi="Cambria Math"/>
                <w:sz w:val="28"/>
              </w:rPr>
              <m:t>k</m:t>
            </m:r>
          </m:sub>
        </m:sSub>
      </m:oMath>
      <w:r w:rsidR="00241449" w:rsidRPr="00CC0CE6">
        <w:rPr>
          <w:rFonts w:ascii="Cambria Math" w:hAnsi="Cambria Math" w:hint="eastAsia"/>
          <w:sz w:val="28"/>
        </w:rPr>
        <w:t xml:space="preserve">  </w:t>
      </w:r>
      <w:r w:rsidR="00241449">
        <w:rPr>
          <w:rFonts w:hint="eastAsia"/>
        </w:rPr>
        <w:t xml:space="preserve">                  (</w:t>
      </w:r>
      <w:r w:rsidR="00241449">
        <w:t>2</w:t>
      </w:r>
      <w:r w:rsidR="00241449">
        <w:rPr>
          <w:rFonts w:hint="eastAsia"/>
        </w:rPr>
        <w:t>)</w:t>
      </w:r>
    </w:p>
    <w:p w:rsidR="00DF2D90" w:rsidRDefault="00DF2D90" w:rsidP="00DF2D90">
      <w:r>
        <w:rPr>
          <w:rFonts w:hint="eastAsia"/>
        </w:rPr>
        <w:t>其中</w:t>
      </w:r>
      <w:r>
        <w:t>，</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Pr>
          <w:rFonts w:hint="eastAsia"/>
        </w:rPr>
        <w:t>表示</w:t>
      </w:r>
      <w:r>
        <w:t>在</w:t>
      </w:r>
      <w:r>
        <w:t>C</w:t>
      </w:r>
      <w:r>
        <w:t>类中激活像素单元</w:t>
      </w:r>
      <w:r>
        <w:t>k</w:t>
      </w:r>
      <w:r>
        <w:t>的权重。</w:t>
      </w:r>
    </w:p>
    <w:p w:rsidR="00DF2D90" w:rsidRDefault="00DF2D90" w:rsidP="00DF2D90">
      <w:r>
        <w:rPr>
          <w:rFonts w:hint="eastAsia"/>
        </w:rPr>
        <w:t>最后</w:t>
      </w:r>
      <w:r>
        <w:t>，</w:t>
      </w:r>
      <w:r>
        <w:rPr>
          <w:rFonts w:hint="eastAsia"/>
        </w:rPr>
        <w:t xml:space="preserve"> </w:t>
      </w:r>
      <w:r>
        <w:rPr>
          <w:rFonts w:hint="eastAsia"/>
        </w:rPr>
        <w:t>全连接</w:t>
      </w:r>
      <w:r>
        <w:t>层</w:t>
      </w:r>
      <w:r>
        <w:t xml:space="preserve">softmax </w:t>
      </w:r>
      <w:r>
        <w:rPr>
          <w:rFonts w:hint="eastAsia"/>
        </w:rPr>
        <w:t>对于</w:t>
      </w:r>
      <w:r>
        <w:t>类别</w:t>
      </w:r>
      <w:r>
        <w:t>C</w:t>
      </w:r>
      <w:r>
        <w:t>的输出为</w:t>
      </w:r>
    </w:p>
    <w:p w:rsidR="00DF2D90" w:rsidRDefault="00241449" w:rsidP="00241449">
      <w:pPr>
        <w:jc w:val="center"/>
      </w:pPr>
      <w:r>
        <w:rPr>
          <w:rFonts w:hint="eastAsia"/>
        </w:rPr>
        <w:t xml:space="preserve">  </w:t>
      </w:r>
      <w:r>
        <w:t xml:space="preserve">     </w:t>
      </w:r>
      <w:r>
        <w:rPr>
          <w:rFonts w:hint="eastAsia"/>
        </w:rPr>
        <w:t xml:space="preserve">  </w:t>
      </w:r>
      <m:oMath>
        <m:sSub>
          <m:sSubPr>
            <m:ctrlPr>
              <w:rPr>
                <w:rFonts w:ascii="Cambria Math" w:hAnsi="Cambria Math"/>
                <w:sz w:val="28"/>
              </w:rPr>
            </m:ctrlPr>
          </m:sSubPr>
          <m:e>
            <m:r>
              <w:rPr>
                <w:rFonts w:ascii="Cambria Math" w:hAnsi="Cambria Math"/>
                <w:sz w:val="28"/>
              </w:rPr>
              <m:t>P</m:t>
            </m:r>
          </m:e>
          <m:sub>
            <m:r>
              <w:rPr>
                <w:rFonts w:ascii="Cambria Math" w:hAnsi="Cambria Math"/>
                <w:sz w:val="28"/>
              </w:rPr>
              <m:t>C</m:t>
            </m:r>
          </m:sub>
        </m:sSub>
      </m:oMath>
      <w:r w:rsidR="00DF2D90" w:rsidRPr="00CC0CE6">
        <w:rPr>
          <w:rFonts w:ascii="Cambria Math" w:hAnsi="Cambria Math" w:hint="eastAsia"/>
          <w:sz w:val="28"/>
        </w:rPr>
        <w:t xml:space="preserve"> = </w:t>
      </w:r>
      <m:oMath>
        <m:f>
          <m:fPr>
            <m:ctrlPr>
              <w:rPr>
                <w:rFonts w:ascii="Cambria Math" w:hAnsi="Cambria Math"/>
                <w:sz w:val="28"/>
              </w:rPr>
            </m:ctrlPr>
          </m:fPr>
          <m:num>
            <m:r>
              <m:rPr>
                <m:sty m:val="p"/>
              </m:rPr>
              <w:rPr>
                <w:rFonts w:ascii="Cambria Math" w:hAnsi="Cambria Math"/>
                <w:sz w:val="28"/>
              </w:rPr>
              <m:t>exp⁡(</m:t>
            </m:r>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r>
              <m:rPr>
                <m:sty m:val="p"/>
              </m:rPr>
              <w:rPr>
                <w:rFonts w:ascii="Cambria Math" w:hAnsi="Cambria Math"/>
                <w:sz w:val="28"/>
              </w:rPr>
              <m:t>)</m:t>
            </m:r>
          </m:num>
          <m:den>
            <m:nary>
              <m:naryPr>
                <m:chr m:val="∑"/>
                <m:limLoc m:val="subSup"/>
                <m:supHide m:val="1"/>
                <m:ctrlPr>
                  <w:rPr>
                    <w:rFonts w:ascii="Cambria Math" w:hAnsi="Cambria Math"/>
                    <w:sz w:val="28"/>
                  </w:rPr>
                </m:ctrlPr>
              </m:naryPr>
              <m:sub>
                <m:r>
                  <w:rPr>
                    <w:rFonts w:ascii="Cambria Math" w:hAnsi="Cambria Math"/>
                    <w:sz w:val="28"/>
                  </w:rPr>
                  <m:t>c</m:t>
                </m:r>
              </m:sub>
              <m:sup/>
              <m:e>
                <m:r>
                  <m:rPr>
                    <m:sty m:val="p"/>
                  </m:rPr>
                  <w:rPr>
                    <w:rFonts w:ascii="Cambria Math" w:hAnsi="Cambria Math"/>
                    <w:sz w:val="28"/>
                  </w:rPr>
                  <m:t>exp⁡(</m:t>
                </m:r>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r>
                  <m:rPr>
                    <m:sty m:val="p"/>
                  </m:rPr>
                  <w:rPr>
                    <w:rFonts w:ascii="Cambria Math" w:hAnsi="Cambria Math"/>
                    <w:sz w:val="28"/>
                  </w:rPr>
                  <m:t>)</m:t>
                </m:r>
              </m:e>
            </m:nary>
          </m:den>
        </m:f>
      </m:oMath>
      <w:r w:rsidRPr="00CC0CE6">
        <w:rPr>
          <w:rFonts w:ascii="Cambria Math" w:hAnsi="Cambria Math" w:hint="eastAsia"/>
          <w:sz w:val="28"/>
        </w:rPr>
        <w:t xml:space="preserve">     </w:t>
      </w:r>
      <w:r>
        <w:rPr>
          <w:rFonts w:hint="eastAsia"/>
        </w:rPr>
        <w:t xml:space="preserve">        </w:t>
      </w:r>
      <w:r>
        <w:t xml:space="preserve">        </w:t>
      </w:r>
      <w:r>
        <w:rPr>
          <w:rFonts w:hint="eastAsia"/>
        </w:rPr>
        <w:t xml:space="preserve"> (</w:t>
      </w:r>
      <w:r>
        <w:t>3</w:t>
      </w:r>
      <w:r>
        <w:rPr>
          <w:rFonts w:hint="eastAsia"/>
        </w:rPr>
        <w:t>)</w:t>
      </w:r>
    </w:p>
    <w:p w:rsidR="00241449" w:rsidRDefault="00241449" w:rsidP="00241449">
      <w:r>
        <w:rPr>
          <w:rFonts w:hint="eastAsia"/>
        </w:rPr>
        <w:t>由</w:t>
      </w:r>
      <w:r>
        <w:t>公式（</w:t>
      </w:r>
      <w:r>
        <w:rPr>
          <w:rFonts w:hint="eastAsia"/>
        </w:rPr>
        <w:t>1</w:t>
      </w:r>
      <w:r>
        <w:t>）</w:t>
      </w:r>
      <w:r>
        <w:rPr>
          <w:rFonts w:hint="eastAsia"/>
        </w:rPr>
        <w:t>与</w:t>
      </w:r>
      <w:r>
        <w:t>公式</w:t>
      </w:r>
      <w:r>
        <w:rPr>
          <w:rFonts w:hint="eastAsia"/>
        </w:rPr>
        <w:t>（</w:t>
      </w:r>
      <w:r>
        <w:rPr>
          <w:rFonts w:hint="eastAsia"/>
        </w:rPr>
        <w:t>2</w:t>
      </w:r>
      <w:r>
        <w:t>）</w:t>
      </w:r>
      <w:r>
        <w:rPr>
          <w:rFonts w:hint="eastAsia"/>
        </w:rPr>
        <w:t>合并</w:t>
      </w:r>
      <w:r>
        <w:t>，得到：</w:t>
      </w:r>
    </w:p>
    <w:p w:rsidR="00241449" w:rsidRPr="000176AE" w:rsidRDefault="00F939E4" w:rsidP="00241449">
      <m:oMathPara>
        <m:oMath>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nary>
            <m:naryPr>
              <m:chr m:val="∑"/>
              <m:limLoc m:val="undOvr"/>
              <m:supHide m:val="1"/>
              <m:ctrlPr>
                <w:rPr>
                  <w:rFonts w:ascii="Cambria Math" w:hAnsi="Cambria Math"/>
                  <w:i/>
                </w:rPr>
              </m:ctrlPr>
            </m:naryPr>
            <m:sub>
              <m:r>
                <m:rPr>
                  <m:sty m:val="p"/>
                </m:rPr>
                <w:rPr>
                  <w:rFonts w:ascii="Cambria Math" w:hAnsi="Cambria Math" w:hint="eastAsia"/>
                </w:rPr>
                <m:t>x,</m:t>
              </m:r>
              <m:r>
                <m:rPr>
                  <m:sty m:val="p"/>
                </m:rPr>
                <w:rPr>
                  <w:rFonts w:ascii="Cambria Math" w:hAnsi="Cambria Math"/>
                </w:rPr>
                <m:t>y</m:t>
              </m:r>
            </m:sub>
            <m:sup/>
            <m:e>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(x,y)</m:t>
              </m:r>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 y</m:t>
              </m:r>
            </m:sub>
            <m:sup/>
            <m:e>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e>
          </m:nary>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(x,y)   (4)</m:t>
          </m:r>
        </m:oMath>
      </m:oMathPara>
    </w:p>
    <w:p w:rsidR="000176AE" w:rsidRDefault="000176AE" w:rsidP="00241449">
      <w:r>
        <w:rPr>
          <w:rFonts w:hint="eastAsia"/>
        </w:rPr>
        <w:t>在本文</w:t>
      </w:r>
      <w:r>
        <w:t>的网络结构中，我们设定</w:t>
      </w:r>
      <m:oMath>
        <m:sSub>
          <m:sSubPr>
            <m:ctrlPr>
              <w:rPr>
                <w:rFonts w:ascii="Cambria Math" w:hAnsi="Cambria Math"/>
              </w:rPr>
            </m:ctrlPr>
          </m:sSubPr>
          <m:e>
            <m:r>
              <w:rPr>
                <w:rFonts w:ascii="Cambria Math" w:hAnsi="Cambria Math"/>
              </w:rPr>
              <m:t>M</m:t>
            </m:r>
          </m:e>
          <m:sub>
            <m:r>
              <w:rPr>
                <w:rFonts w:ascii="Cambria Math" w:hAnsi="Cambria Math"/>
              </w:rPr>
              <m:t>c</m:t>
            </m:r>
          </m:sub>
        </m:sSub>
      </m:oMath>
      <w:r>
        <w:rPr>
          <w:rFonts w:hint="eastAsia"/>
        </w:rPr>
        <w:t>为</w:t>
      </w:r>
      <w:r>
        <w:t>类别</w:t>
      </w:r>
      <w:r>
        <w:t>C</w:t>
      </w:r>
      <w:r>
        <w:t>的</w:t>
      </w:r>
      <w:r>
        <w:rPr>
          <w:rFonts w:hint="eastAsia"/>
        </w:rPr>
        <w:t xml:space="preserve">class activation map, </w:t>
      </w:r>
      <w:r>
        <w:rPr>
          <w:rFonts w:hint="eastAsia"/>
        </w:rPr>
        <w:t>因此</w:t>
      </w:r>
      <w:r>
        <w:t>，对于每一个位置</w:t>
      </w:r>
      <w:r>
        <w:rPr>
          <w:rFonts w:hint="eastAsia"/>
        </w:rPr>
        <w:t>（</w:t>
      </w:r>
      <w:r>
        <w:t>x, y</w:t>
      </w:r>
      <w:r>
        <w:t>）</w:t>
      </w:r>
      <w:r>
        <w:rPr>
          <w:rFonts w:hint="eastAsia"/>
        </w:rPr>
        <w:t>有</w:t>
      </w:r>
      <w:r>
        <w:t>：</w:t>
      </w:r>
    </w:p>
    <w:p w:rsidR="000176AE" w:rsidRPr="00CC0CE6" w:rsidRDefault="00CC0CE6" w:rsidP="00CC0CE6">
      <w:pPr>
        <w:ind w:firstLineChars="300" w:firstLine="720"/>
      </w:pPr>
      <m:oMathPara>
        <m:oMath>
          <m: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c</m:t>
              </m:r>
            </m:sub>
          </m:sSub>
          <m:d>
            <m:dPr>
              <m:ctrlPr>
                <w:rPr>
                  <w:rFonts w:ascii="Cambria Math" w:hAnsi="Cambria Math"/>
                </w:rPr>
              </m:ctrlPr>
            </m:dPr>
            <m:e>
              <m:r>
                <m:rPr>
                  <m:sty m:val="p"/>
                </m:rPr>
                <w:rPr>
                  <w:rFonts w:ascii="Cambria Math" w:hAnsi="Cambria Math"/>
                </w:rPr>
                <m:t>x, y</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 xml:space="preserve">             (5)</m:t>
          </m:r>
        </m:oMath>
      </m:oMathPara>
    </w:p>
    <w:p w:rsidR="00CC0CE6" w:rsidRDefault="00CC0CE6" w:rsidP="00CC0CE6">
      <w:pPr>
        <w:ind w:firstLineChars="200" w:firstLine="480"/>
      </w:pPr>
      <w:r>
        <w:rPr>
          <w:rFonts w:hint="eastAsia"/>
        </w:rPr>
        <w:t>因此</w:t>
      </w:r>
      <w:r>
        <w:t>，如图</w:t>
      </w:r>
      <w:r>
        <w:rPr>
          <w:rFonts w:hint="eastAsia"/>
        </w:rPr>
        <w:t>5</w:t>
      </w:r>
      <w:r>
        <w:t>.13</w:t>
      </w:r>
      <w:r>
        <w:rPr>
          <w:rFonts w:hint="eastAsia"/>
        </w:rPr>
        <w:t>所示</w:t>
      </w:r>
      <w:r>
        <w:t>，当</w:t>
      </w:r>
      <w:r>
        <w:t>Class activation map</w:t>
      </w:r>
      <w:r>
        <w:t>与全连接层结合使用时，每一个像素对于最后结果的影响会以热感图的形式体现出来。</w:t>
      </w:r>
    </w:p>
    <w:p w:rsidR="00FE1CCF" w:rsidRPr="000176AE" w:rsidRDefault="00FE1CCF" w:rsidP="00FE1CCF">
      <w:pPr>
        <w:ind w:firstLineChars="200" w:firstLine="480"/>
        <w:jc w:val="center"/>
      </w:pPr>
      <w:r>
        <w:rPr>
          <w:rFonts w:hint="eastAsia"/>
        </w:rPr>
        <w:t>5</w:t>
      </w:r>
      <w:r>
        <w:t>.13 Class Activation Map</w:t>
      </w:r>
      <w:r>
        <w:t>示意图</w:t>
      </w:r>
    </w:p>
    <w:p w:rsidR="00372FD5" w:rsidRDefault="00372FD5" w:rsidP="00372FD5">
      <w:pPr>
        <w:pStyle w:val="3"/>
      </w:pPr>
      <w:bookmarkStart w:id="519" w:name="_Toc490218712"/>
      <w:r>
        <w:rPr>
          <w:rFonts w:hint="eastAsia"/>
        </w:rPr>
        <w:t>CNN</w:t>
      </w:r>
      <w:r>
        <w:t>训练及测试</w:t>
      </w:r>
      <w:bookmarkEnd w:id="519"/>
    </w:p>
    <w:p w:rsidR="00FE1CCF" w:rsidRDefault="00FE1CCF" w:rsidP="003522DD">
      <w:pPr>
        <w:ind w:firstLineChars="100" w:firstLine="240"/>
      </w:pPr>
      <w:r>
        <w:rPr>
          <w:rFonts w:hint="eastAsia"/>
        </w:rPr>
        <w:t>本文所</w:t>
      </w:r>
      <w:r>
        <w:t>构造的</w:t>
      </w:r>
      <w:r>
        <w:t>CNN</w:t>
      </w:r>
      <w:r>
        <w:t>网络模型都是</w:t>
      </w:r>
      <w:r>
        <w:rPr>
          <w:rFonts w:hint="eastAsia"/>
        </w:rPr>
        <w:t>建立</w:t>
      </w:r>
      <w:r>
        <w:t>在</w:t>
      </w:r>
      <w:r>
        <w:t>Tensorflow</w:t>
      </w:r>
      <w:r>
        <w:t>平台，通过</w:t>
      </w:r>
      <w:r>
        <w:t>Tensorflow</w:t>
      </w:r>
      <w:r>
        <w:t>中</w:t>
      </w:r>
      <w:r w:rsidR="003522DD">
        <w:rPr>
          <w:rFonts w:hint="eastAsia"/>
        </w:rPr>
        <w:t>的</w:t>
      </w:r>
      <w:r w:rsidR="003522DD">
        <w:t>卷积神经网络库来实现</w:t>
      </w:r>
      <w:r w:rsidR="003522DD">
        <w:rPr>
          <w:rFonts w:hint="eastAsia"/>
        </w:rPr>
        <w:t>。完成</w:t>
      </w:r>
      <w:r w:rsidR="003522DD">
        <w:t>网络架构之后，便是</w:t>
      </w:r>
      <w:r w:rsidR="003522DD">
        <w:t>CNN</w:t>
      </w:r>
      <w:r w:rsidR="003522DD">
        <w:t>的训练，</w:t>
      </w:r>
      <w:r w:rsidR="003522DD">
        <w:rPr>
          <w:rFonts w:hint="eastAsia"/>
        </w:rPr>
        <w:t>本节面向</w:t>
      </w:r>
      <w:r w:rsidR="003522DD">
        <w:rPr>
          <w:rFonts w:hint="eastAsia"/>
        </w:rPr>
        <w:t>ROMA</w:t>
      </w:r>
      <w:r w:rsidR="003522DD">
        <w:t>车道线图像库</w:t>
      </w:r>
      <w:r w:rsidR="003522DD" w:rsidRPr="003522DD">
        <w:rPr>
          <w:rFonts w:hint="eastAsia"/>
        </w:rPr>
        <w:t>对</w:t>
      </w:r>
      <w:r w:rsidR="003522DD" w:rsidRPr="003522DD">
        <w:rPr>
          <w:rFonts w:hint="eastAsia"/>
        </w:rPr>
        <w:t xml:space="preserve"> CNN </w:t>
      </w:r>
      <w:r w:rsidR="003522DD">
        <w:rPr>
          <w:rFonts w:hint="eastAsia"/>
        </w:rPr>
        <w:t>的结构进行优化</w:t>
      </w:r>
      <w:r w:rsidR="003522DD">
        <w:t>调参</w:t>
      </w:r>
      <w:r w:rsidR="003522DD">
        <w:rPr>
          <w:rFonts w:hint="eastAsia"/>
        </w:rPr>
        <w:t>，结合图像库</w:t>
      </w:r>
      <w:r w:rsidR="003522DD" w:rsidRPr="003522DD">
        <w:rPr>
          <w:rFonts w:hint="eastAsia"/>
        </w:rPr>
        <w:t>和卷积神经</w:t>
      </w:r>
      <w:r w:rsidR="003522DD">
        <w:rPr>
          <w:rFonts w:hint="eastAsia"/>
        </w:rPr>
        <w:t>网络，根据输入图像大小和卷积核大小确定网络结构层数为</w:t>
      </w:r>
      <w:r w:rsidR="003522DD">
        <w:rPr>
          <w:rFonts w:hint="eastAsia"/>
        </w:rPr>
        <w:t xml:space="preserve"> 6</w:t>
      </w:r>
      <w:r w:rsidR="003522DD">
        <w:rPr>
          <w:rFonts w:hint="eastAsia"/>
        </w:rPr>
        <w:t>层，整理系统结构框图如图</w:t>
      </w:r>
      <w:r w:rsidR="003522DD">
        <w:rPr>
          <w:rFonts w:hint="eastAsia"/>
        </w:rPr>
        <w:t xml:space="preserve"> 5</w:t>
      </w:r>
      <w:r w:rsidR="003522DD">
        <w:t>.14</w:t>
      </w:r>
      <w:r w:rsidR="003522DD">
        <w:rPr>
          <w:rFonts w:hint="eastAsia"/>
        </w:rPr>
        <w:t>所示。图</w:t>
      </w:r>
      <w:r w:rsidR="003522DD">
        <w:rPr>
          <w:rFonts w:hint="eastAsia"/>
        </w:rPr>
        <w:t xml:space="preserve"> </w:t>
      </w:r>
      <w:r w:rsidR="003522DD">
        <w:t>5.14</w:t>
      </w:r>
      <w:r w:rsidR="003522DD">
        <w:rPr>
          <w:rFonts w:hint="eastAsia"/>
        </w:rPr>
        <w:t>研究过程包括两方面：训练和测试。训练过程是由若干次迭代和每次迭代中若干次训练组成。将训练图像样本分成若干组，分别设为批量样本</w:t>
      </w:r>
      <w:r w:rsidR="003522DD">
        <w:rPr>
          <w:rFonts w:hint="eastAsia"/>
        </w:rPr>
        <w:t xml:space="preserve"> 1</w:t>
      </w:r>
      <w:r w:rsidR="003522DD">
        <w:rPr>
          <w:rFonts w:hint="eastAsia"/>
        </w:rPr>
        <w:t>、批量样本</w:t>
      </w:r>
      <w:r w:rsidR="003522DD">
        <w:rPr>
          <w:rFonts w:hint="eastAsia"/>
        </w:rPr>
        <w:t xml:space="preserve"> 2 </w:t>
      </w:r>
      <w:r w:rsidR="003522DD">
        <w:rPr>
          <w:rFonts w:hint="eastAsia"/>
        </w:rPr>
        <w:t>直到批量样本</w:t>
      </w:r>
      <w:r w:rsidR="003522DD">
        <w:rPr>
          <w:rFonts w:hint="eastAsia"/>
        </w:rPr>
        <w:t xml:space="preserve"> n</w:t>
      </w:r>
      <w:r w:rsidR="003522DD">
        <w:rPr>
          <w:rFonts w:hint="eastAsia"/>
        </w:rPr>
        <w:t>。每次训练过程是由前向传播（第一次卷积以及第一次</w:t>
      </w:r>
      <w:r w:rsidR="003522DD">
        <w:t>降采样</w:t>
      </w:r>
      <w:r w:rsidR="003522DD">
        <w:rPr>
          <w:rFonts w:hint="eastAsia"/>
        </w:rPr>
        <w:t>为第一层、第二次</w:t>
      </w:r>
      <w:r w:rsidR="003522DD">
        <w:t>卷积</w:t>
      </w:r>
      <w:r w:rsidR="003522DD">
        <w:rPr>
          <w:rFonts w:hint="eastAsia"/>
        </w:rPr>
        <w:t>以及</w:t>
      </w:r>
      <w:r w:rsidR="003522DD">
        <w:t>第二次降采样</w:t>
      </w:r>
      <w:r w:rsidR="003522DD">
        <w:rPr>
          <w:rFonts w:hint="eastAsia"/>
        </w:rPr>
        <w:t>为第二层、第三次卷积以及</w:t>
      </w:r>
      <w:r w:rsidR="003522DD">
        <w:t>降采样为</w:t>
      </w:r>
      <w:r w:rsidR="003522DD">
        <w:rPr>
          <w:rFonts w:hint="eastAsia"/>
        </w:rPr>
        <w:t>第三层，</w:t>
      </w:r>
      <w:r w:rsidR="00FD2CC0">
        <w:rPr>
          <w:rFonts w:hint="eastAsia"/>
        </w:rPr>
        <w:t>第</w:t>
      </w:r>
      <w:r w:rsidR="00FD2CC0">
        <w:t>四</w:t>
      </w:r>
      <w:r w:rsidR="00FD2CC0">
        <w:rPr>
          <w:rFonts w:hint="eastAsia"/>
        </w:rPr>
        <w:t>次</w:t>
      </w:r>
      <w:r w:rsidR="00FD2CC0">
        <w:t>卷积以及降采样</w:t>
      </w:r>
      <w:r w:rsidR="00FD2CC0">
        <w:rPr>
          <w:rFonts w:hint="eastAsia"/>
        </w:rPr>
        <w:t>为</w:t>
      </w:r>
      <w:r w:rsidR="00FD2CC0">
        <w:t>第</w:t>
      </w:r>
      <w:r w:rsidR="003522DD">
        <w:rPr>
          <w:rFonts w:hint="eastAsia"/>
        </w:rPr>
        <w:t>四层</w:t>
      </w:r>
      <w:r w:rsidR="00FD2CC0">
        <w:rPr>
          <w:rFonts w:hint="eastAsia"/>
        </w:rPr>
        <w:t>，</w:t>
      </w:r>
      <w:r w:rsidR="00FD2CC0">
        <w:rPr>
          <w:rFonts w:hint="eastAsia"/>
        </w:rPr>
        <w:t xml:space="preserve"> </w:t>
      </w:r>
      <w:r w:rsidR="00FD2CC0">
        <w:rPr>
          <w:rFonts w:hint="eastAsia"/>
        </w:rPr>
        <w:t>第五次</w:t>
      </w:r>
      <w:r w:rsidR="00FD2CC0">
        <w:t>卷积以及降采样为第五层，</w:t>
      </w:r>
      <w:r w:rsidR="00FD2CC0">
        <w:rPr>
          <w:rFonts w:hint="eastAsia"/>
        </w:rPr>
        <w:t xml:space="preserve"> </w:t>
      </w:r>
      <w:r w:rsidR="00FD2CC0">
        <w:rPr>
          <w:rFonts w:hint="eastAsia"/>
        </w:rPr>
        <w:t>最后</w:t>
      </w:r>
      <w:r w:rsidR="00FD2CC0">
        <w:t>Activation map</w:t>
      </w:r>
      <w:r w:rsidR="00FD2CC0">
        <w:t>和全连接结合为第六</w:t>
      </w:r>
      <w:r w:rsidR="00FD2CC0">
        <w:rPr>
          <w:rFonts w:hint="eastAsia"/>
        </w:rPr>
        <w:t>层</w:t>
      </w:r>
      <w:r w:rsidR="003522DD">
        <w:rPr>
          <w:rFonts w:hint="eastAsia"/>
        </w:rPr>
        <w:t>），反向传播，权值更新三部分组成。特征提取过程即为前向传播过程。测试过程是将测试图像样本经过前向传播过程得到最终输出，输出最大值即可确定类别，最后计算错误率。</w:t>
      </w: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16372C">
      <w:pPr>
        <w:ind w:firstLineChars="100" w:firstLine="240"/>
        <w:jc w:val="center"/>
      </w:pPr>
      <w:r>
        <w:object w:dxaOrig="13291" w:dyaOrig="13260">
          <v:shape id="_x0000_i1039" type="#_x0000_t75" style="width:374.25pt;height:374.25pt" o:ole="">
            <v:imagedata r:id="rId78" o:title=""/>
          </v:shape>
          <o:OLEObject Type="Embed" ProgID="Visio.Drawing.15" ShapeID="_x0000_i1039" DrawAspect="Content" ObjectID="_1574446783" r:id="rId79"/>
        </w:object>
      </w:r>
    </w:p>
    <w:p w:rsidR="0016372C" w:rsidRDefault="0016372C" w:rsidP="0016372C">
      <w:pPr>
        <w:ind w:firstLineChars="100" w:firstLine="240"/>
        <w:jc w:val="center"/>
      </w:pPr>
      <w:r>
        <w:t xml:space="preserve">5.14 </w:t>
      </w:r>
      <w:r>
        <w:rPr>
          <w:rFonts w:hint="eastAsia"/>
        </w:rPr>
        <w:t>车道线</w:t>
      </w:r>
      <w:r>
        <w:t>识别系统训练及测试框图</w:t>
      </w:r>
    </w:p>
    <w:p w:rsidR="00F965BB" w:rsidRDefault="00B16913" w:rsidP="00B16913">
      <w:r>
        <w:rPr>
          <w:rFonts w:hint="eastAsia"/>
        </w:rPr>
        <w:t>（</w:t>
      </w:r>
      <w:r>
        <w:rPr>
          <w:rFonts w:hint="eastAsia"/>
        </w:rPr>
        <w:t>1</w:t>
      </w:r>
      <w:r>
        <w:t>）</w:t>
      </w:r>
      <w:r w:rsidR="00133197">
        <w:rPr>
          <w:rFonts w:hint="eastAsia"/>
        </w:rPr>
        <w:t>整个</w:t>
      </w:r>
      <w:r w:rsidR="00133197">
        <w:t>网络的训练过程</w:t>
      </w:r>
    </w:p>
    <w:p w:rsidR="00133197" w:rsidRDefault="00133197" w:rsidP="00133197">
      <w:pPr>
        <w:ind w:firstLineChars="200" w:firstLine="480"/>
      </w:pPr>
      <w:r>
        <w:t>1</w:t>
      </w:r>
      <w:r>
        <w:rPr>
          <w:rFonts w:hint="eastAsia"/>
        </w:rPr>
        <w:t>）</w:t>
      </w:r>
      <w:r>
        <w:t>对车道线</w:t>
      </w:r>
      <w:r>
        <w:rPr>
          <w:rFonts w:hint="eastAsia"/>
        </w:rPr>
        <w:t>图像</w:t>
      </w:r>
      <w:r>
        <w:t>设定分类标签；</w:t>
      </w:r>
    </w:p>
    <w:p w:rsidR="00133197" w:rsidRDefault="00133197" w:rsidP="00133197">
      <w:pPr>
        <w:ind w:firstLineChars="200" w:firstLine="480"/>
      </w:pPr>
      <w:r>
        <w:t>2</w:t>
      </w:r>
      <w:r>
        <w:rPr>
          <w:rFonts w:hint="eastAsia"/>
        </w:rPr>
        <w:t>）将权值</w:t>
      </w:r>
      <w:r>
        <w:rPr>
          <w:rFonts w:hint="eastAsia"/>
        </w:rPr>
        <w:t xml:space="preserve"> W </w:t>
      </w:r>
      <w:r>
        <w:rPr>
          <w:rFonts w:hint="eastAsia"/>
        </w:rPr>
        <w:t>和偏置</w:t>
      </w:r>
      <w:r>
        <w:rPr>
          <w:rFonts w:hint="eastAsia"/>
        </w:rPr>
        <w:t xml:space="preserve"> b </w:t>
      </w:r>
      <w:r>
        <w:rPr>
          <w:rFonts w:hint="eastAsia"/>
        </w:rPr>
        <w:t>置成</w:t>
      </w:r>
      <w:r>
        <w:rPr>
          <w:rFonts w:hint="eastAsia"/>
        </w:rPr>
        <w:t>[0</w:t>
      </w:r>
      <w:r>
        <w:rPr>
          <w:rFonts w:hint="eastAsia"/>
        </w:rPr>
        <w:t>，</w:t>
      </w:r>
      <w:r>
        <w:rPr>
          <w:rFonts w:hint="eastAsia"/>
        </w:rPr>
        <w:t>1]</w:t>
      </w:r>
      <w:r>
        <w:rPr>
          <w:rFonts w:hint="eastAsia"/>
        </w:rPr>
        <w:t>的随机值，并初始化参数和学习率，通过输入图像的大小设定卷积核大小为</w:t>
      </w:r>
      <w:r>
        <w:rPr>
          <w:rFonts w:hint="eastAsia"/>
        </w:rPr>
        <w:t xml:space="preserve"> 5</w:t>
      </w:r>
      <w:r>
        <w:rPr>
          <w:rFonts w:hint="eastAsia"/>
        </w:rPr>
        <w:t>×</w:t>
      </w:r>
      <w:r>
        <w:rPr>
          <w:rFonts w:hint="eastAsia"/>
        </w:rPr>
        <w:t xml:space="preserve">5 </w:t>
      </w:r>
      <w:r>
        <w:rPr>
          <w:rFonts w:hint="eastAsia"/>
        </w:rPr>
        <w:t>和网络结构层数为</w:t>
      </w:r>
      <w:r>
        <w:rPr>
          <w:rFonts w:hint="eastAsia"/>
        </w:rPr>
        <w:t>6</w:t>
      </w:r>
      <w:r>
        <w:rPr>
          <w:rFonts w:hint="eastAsia"/>
        </w:rPr>
        <w:t>层，并使用实验的方式设定批量样本数为</w:t>
      </w:r>
      <w:r>
        <w:rPr>
          <w:rFonts w:hint="eastAsia"/>
        </w:rPr>
        <w:t xml:space="preserve"> 40 </w:t>
      </w:r>
      <w:r>
        <w:rPr>
          <w:rFonts w:hint="eastAsia"/>
        </w:rPr>
        <w:t>和迭代次数为</w:t>
      </w:r>
      <w:r>
        <w:rPr>
          <w:rFonts w:hint="eastAsia"/>
        </w:rPr>
        <w:t xml:space="preserve"> 50 </w:t>
      </w:r>
      <w:r>
        <w:rPr>
          <w:rFonts w:hint="eastAsia"/>
        </w:rPr>
        <w:t>次；</w:t>
      </w:r>
    </w:p>
    <w:p w:rsidR="00133197" w:rsidRDefault="00133197" w:rsidP="00133197">
      <w:pPr>
        <w:ind w:firstLineChars="200" w:firstLine="480"/>
      </w:pPr>
      <w:r>
        <w:t>3</w:t>
      </w:r>
      <w:r>
        <w:rPr>
          <w:rFonts w:hint="eastAsia"/>
        </w:rPr>
        <w:t>）</w:t>
      </w:r>
      <w:r w:rsidRPr="00133197">
        <w:rPr>
          <w:rFonts w:hint="eastAsia"/>
        </w:rPr>
        <w:t>从</w:t>
      </w:r>
      <w:r>
        <w:rPr>
          <w:rFonts w:hint="eastAsia"/>
        </w:rPr>
        <w:t>车道线图像训练集</w:t>
      </w:r>
      <w:r w:rsidRPr="00133197">
        <w:rPr>
          <w:rFonts w:hint="eastAsia"/>
        </w:rPr>
        <w:t>中取第一个批量样本输入到训练网络中</w:t>
      </w:r>
      <w:r>
        <w:rPr>
          <w:rFonts w:hint="eastAsia"/>
        </w:rPr>
        <w:t>；</w:t>
      </w:r>
    </w:p>
    <w:p w:rsidR="00133197" w:rsidRDefault="00133197" w:rsidP="00133197">
      <w:pPr>
        <w:ind w:firstLineChars="200" w:firstLine="480"/>
      </w:pPr>
      <w:r>
        <w:t>4</w:t>
      </w:r>
      <w:r>
        <w:rPr>
          <w:rFonts w:hint="eastAsia"/>
        </w:rPr>
        <w:t>）</w:t>
      </w:r>
      <w:r w:rsidRPr="00133197">
        <w:rPr>
          <w:rFonts w:hint="eastAsia"/>
        </w:rPr>
        <w:t>计算中间层输出向量和整个网络实际的输出向量；</w:t>
      </w:r>
    </w:p>
    <w:p w:rsidR="00133197" w:rsidRDefault="00133197" w:rsidP="00133197">
      <w:pPr>
        <w:ind w:firstLineChars="200" w:firstLine="480"/>
      </w:pPr>
      <w:r>
        <w:rPr>
          <w:rFonts w:hint="eastAsia"/>
        </w:rPr>
        <w:t>5</w:t>
      </w:r>
      <w:r>
        <w:rPr>
          <w:rFonts w:hint="eastAsia"/>
        </w:rPr>
        <w:t>）将输出向量中的元素和标签中的向量进行比较，计算输出误差，以及中间隐层的误差；</w:t>
      </w:r>
    </w:p>
    <w:p w:rsidR="00133197" w:rsidRDefault="00133197" w:rsidP="00133197">
      <w:pPr>
        <w:ind w:firstLineChars="200" w:firstLine="480"/>
      </w:pPr>
      <w:r>
        <w:t>6</w:t>
      </w:r>
      <w:r>
        <w:rPr>
          <w:rFonts w:hint="eastAsia"/>
        </w:rPr>
        <w:t>）</w:t>
      </w:r>
      <w:r w:rsidRPr="00133197">
        <w:rPr>
          <w:rFonts w:hint="eastAsia"/>
        </w:rPr>
        <w:t>计算出各权值的调整量△</w:t>
      </w:r>
      <w:r w:rsidRPr="00133197">
        <w:rPr>
          <w:rFonts w:hint="eastAsia"/>
        </w:rPr>
        <w:t xml:space="preserve">W </w:t>
      </w:r>
      <w:r w:rsidRPr="00133197">
        <w:rPr>
          <w:rFonts w:hint="eastAsia"/>
        </w:rPr>
        <w:t>和偏置△</w:t>
      </w:r>
      <w:r w:rsidRPr="00133197">
        <w:rPr>
          <w:rFonts w:hint="eastAsia"/>
        </w:rPr>
        <w:t>b</w:t>
      </w:r>
      <w:r w:rsidRPr="00133197">
        <w:rPr>
          <w:rFonts w:hint="eastAsia"/>
        </w:rPr>
        <w:t>；</w:t>
      </w:r>
    </w:p>
    <w:p w:rsidR="00133197" w:rsidRDefault="00133197" w:rsidP="00133197">
      <w:pPr>
        <w:ind w:firstLineChars="200" w:firstLine="480"/>
      </w:pPr>
      <w:r>
        <w:rPr>
          <w:rFonts w:hint="eastAsia"/>
        </w:rPr>
        <w:t>7</w:t>
      </w:r>
      <w:r>
        <w:rPr>
          <w:rFonts w:hint="eastAsia"/>
        </w:rPr>
        <w:t>）更新权值和偏置；</w:t>
      </w:r>
    </w:p>
    <w:p w:rsidR="00133197" w:rsidRDefault="00133197" w:rsidP="00133197">
      <w:pPr>
        <w:ind w:firstLineChars="200" w:firstLine="480"/>
      </w:pPr>
      <w:r>
        <w:rPr>
          <w:rFonts w:hint="eastAsia"/>
        </w:rPr>
        <w:t>8</w:t>
      </w:r>
      <w:r>
        <w:rPr>
          <w:rFonts w:hint="eastAsia"/>
        </w:rPr>
        <w:t>）当迭代次数满足设定即转入（</w:t>
      </w:r>
      <w:r>
        <w:rPr>
          <w:rFonts w:hint="eastAsia"/>
        </w:rPr>
        <w:t>9</w:t>
      </w:r>
      <w:r>
        <w:rPr>
          <w:rFonts w:hint="eastAsia"/>
        </w:rPr>
        <w:t>）。如果不满足返回（</w:t>
      </w:r>
      <w:r>
        <w:rPr>
          <w:rFonts w:hint="eastAsia"/>
        </w:rPr>
        <w:t>3</w:t>
      </w:r>
      <w:r>
        <w:rPr>
          <w:rFonts w:hint="eastAsia"/>
        </w:rPr>
        <w:t>），继续迭代；</w:t>
      </w:r>
    </w:p>
    <w:p w:rsidR="00133197" w:rsidRDefault="00133197" w:rsidP="00133197">
      <w:pPr>
        <w:ind w:firstLineChars="200" w:firstLine="480"/>
      </w:pPr>
      <w:r>
        <w:rPr>
          <w:rFonts w:hint="eastAsia"/>
        </w:rPr>
        <w:t>9</w:t>
      </w:r>
      <w:r>
        <w:rPr>
          <w:rFonts w:hint="eastAsia"/>
        </w:rPr>
        <w:t>）训练结束。</w:t>
      </w:r>
    </w:p>
    <w:p w:rsidR="00133197" w:rsidRPr="00133197" w:rsidRDefault="00CF629F" w:rsidP="00CF629F">
      <w:pPr>
        <w:ind w:firstLineChars="100" w:firstLine="240"/>
        <w:rPr>
          <w:rFonts w:hint="eastAsia"/>
        </w:rPr>
        <w:pPrChange w:id="520" w:author="wjw" w:date="2017-12-10T20:45:00Z">
          <w:pPr>
            <w:ind w:firstLineChars="200" w:firstLine="480"/>
          </w:pPr>
        </w:pPrChange>
      </w:pPr>
      <w:ins w:id="521" w:author="wjw" w:date="2017-12-10T20:41:00Z">
        <w:r>
          <w:rPr>
            <w:rFonts w:hint="eastAsia"/>
          </w:rPr>
          <w:t>本文</w:t>
        </w:r>
        <w:r>
          <w:t>的可用车道线</w:t>
        </w:r>
        <w:r>
          <w:rPr>
            <w:rFonts w:hint="eastAsia"/>
          </w:rPr>
          <w:t>图像</w:t>
        </w:r>
        <w:r>
          <w:t>一共有</w:t>
        </w:r>
        <w:r>
          <w:rPr>
            <w:rFonts w:hint="eastAsia"/>
          </w:rPr>
          <w:t>800</w:t>
        </w:r>
        <w:r>
          <w:rPr>
            <w:rFonts w:hint="eastAsia"/>
          </w:rPr>
          <w:t>张</w:t>
        </w:r>
        <w:r>
          <w:t>，将其分为了两部分，前</w:t>
        </w:r>
      </w:ins>
      <w:ins w:id="522" w:author="wjw" w:date="2017-12-10T20:42:00Z">
        <w:r>
          <w:rPr>
            <w:rFonts w:hint="eastAsia"/>
          </w:rPr>
          <w:t>680</w:t>
        </w:r>
        <w:r>
          <w:rPr>
            <w:rFonts w:hint="eastAsia"/>
          </w:rPr>
          <w:t>张</w:t>
        </w:r>
        <w:r>
          <w:t>为训练集，后</w:t>
        </w:r>
        <w:r>
          <w:rPr>
            <w:rFonts w:hint="eastAsia"/>
          </w:rPr>
          <w:t>12</w:t>
        </w:r>
        <w:r>
          <w:t>0</w:t>
        </w:r>
        <w:r>
          <w:rPr>
            <w:rFonts w:hint="eastAsia"/>
          </w:rPr>
          <w:t>张</w:t>
        </w:r>
        <w:r>
          <w:t>为</w:t>
        </w:r>
        <w:r>
          <w:rPr>
            <w:rFonts w:hint="eastAsia"/>
          </w:rPr>
          <w:t>测试集</w:t>
        </w:r>
        <w:r>
          <w:t>。</w:t>
        </w:r>
        <w:r>
          <w:rPr>
            <w:rFonts w:hint="eastAsia"/>
          </w:rPr>
          <w:t>在训练集</w:t>
        </w:r>
        <w:r>
          <w:rPr>
            <w:rFonts w:hint="eastAsia"/>
          </w:rPr>
          <w:t>680</w:t>
        </w:r>
      </w:ins>
      <w:ins w:id="523" w:author="wjw" w:date="2017-12-10T20:43:00Z">
        <w:r>
          <w:rPr>
            <w:rFonts w:hint="eastAsia"/>
          </w:rPr>
          <w:t>张中</w:t>
        </w:r>
        <w:r>
          <w:t>一共分为了</w:t>
        </w:r>
        <w:r>
          <w:rPr>
            <w:rFonts w:hint="eastAsia"/>
          </w:rPr>
          <w:t>8</w:t>
        </w:r>
        <w:r>
          <w:rPr>
            <w:rFonts w:hint="eastAsia"/>
          </w:rPr>
          <w:t>个</w:t>
        </w:r>
        <w:r>
          <w:t>批次，</w:t>
        </w:r>
      </w:ins>
      <w:ins w:id="524" w:author="wjw" w:date="2017-12-10T20:44:00Z">
        <w:r>
          <w:t>第一批次</w:t>
        </w:r>
        <w:r>
          <w:rPr>
            <w:rFonts w:hint="eastAsia"/>
          </w:rPr>
          <w:t>50</w:t>
        </w:r>
        <w:r>
          <w:rPr>
            <w:rFonts w:hint="eastAsia"/>
          </w:rPr>
          <w:t>张</w:t>
        </w:r>
        <w:r>
          <w:t>，第二批次</w:t>
        </w:r>
        <w:r>
          <w:rPr>
            <w:rFonts w:hint="eastAsia"/>
          </w:rPr>
          <w:t>60</w:t>
        </w:r>
        <w:r>
          <w:rPr>
            <w:rFonts w:hint="eastAsia"/>
          </w:rPr>
          <w:t>张</w:t>
        </w:r>
        <w:r>
          <w:t>，第三批次</w:t>
        </w:r>
        <w:r>
          <w:rPr>
            <w:rFonts w:hint="eastAsia"/>
          </w:rPr>
          <w:t>70</w:t>
        </w:r>
        <w:r>
          <w:rPr>
            <w:rFonts w:hint="eastAsia"/>
          </w:rPr>
          <w:t>张</w:t>
        </w:r>
        <w:r>
          <w:t>，第四批次</w:t>
        </w:r>
        <w:r>
          <w:rPr>
            <w:rFonts w:hint="eastAsia"/>
          </w:rPr>
          <w:t>80</w:t>
        </w:r>
        <w:r>
          <w:rPr>
            <w:rFonts w:hint="eastAsia"/>
          </w:rPr>
          <w:t>张</w:t>
        </w:r>
        <w:r>
          <w:t>，第五批次</w:t>
        </w:r>
        <w:r>
          <w:rPr>
            <w:rFonts w:hint="eastAsia"/>
          </w:rPr>
          <w:t>90</w:t>
        </w:r>
        <w:r>
          <w:rPr>
            <w:rFonts w:hint="eastAsia"/>
          </w:rPr>
          <w:t>张</w:t>
        </w:r>
        <w:r>
          <w:t>，第六批次</w:t>
        </w:r>
        <w:r>
          <w:rPr>
            <w:rFonts w:hint="eastAsia"/>
          </w:rPr>
          <w:t>100</w:t>
        </w:r>
        <w:r>
          <w:rPr>
            <w:rFonts w:hint="eastAsia"/>
          </w:rPr>
          <w:t>张</w:t>
        </w:r>
        <w:r>
          <w:t>，第七批次</w:t>
        </w:r>
        <w:r>
          <w:rPr>
            <w:rFonts w:hint="eastAsia"/>
          </w:rPr>
          <w:t>1</w:t>
        </w:r>
        <w:r>
          <w:t>1</w:t>
        </w:r>
        <w:r>
          <w:rPr>
            <w:rFonts w:hint="eastAsia"/>
          </w:rPr>
          <w:t>0</w:t>
        </w:r>
        <w:r>
          <w:rPr>
            <w:rFonts w:hint="eastAsia"/>
          </w:rPr>
          <w:t>张</w:t>
        </w:r>
        <w:r>
          <w:t>，第八批次</w:t>
        </w:r>
        <w:r>
          <w:rPr>
            <w:rFonts w:hint="eastAsia"/>
          </w:rPr>
          <w:t>120</w:t>
        </w:r>
        <w:r>
          <w:rPr>
            <w:rFonts w:hint="eastAsia"/>
          </w:rPr>
          <w:t>张</w:t>
        </w:r>
        <w:r>
          <w:rPr>
            <w:rFonts w:hint="eastAsia"/>
          </w:rPr>
          <w:t>。</w:t>
        </w:r>
      </w:ins>
      <w:ins w:id="525" w:author="wjw" w:date="2017-12-10T20:45:00Z">
        <w:r>
          <w:rPr>
            <w:rFonts w:hint="eastAsia"/>
          </w:rPr>
          <w:t>在</w:t>
        </w:r>
        <w:r>
          <w:t>训练中本文选用了</w:t>
        </w:r>
        <w:r>
          <w:t>BP</w:t>
        </w:r>
        <w:r>
          <w:t>（</w:t>
        </w:r>
        <w:r>
          <w:rPr>
            <w:rFonts w:hint="eastAsia"/>
          </w:rPr>
          <w:t>Back</w:t>
        </w:r>
        <w:r>
          <w:t xml:space="preserve"> probation</w:t>
        </w:r>
        <w:r>
          <w:t>）</w:t>
        </w:r>
        <w:r>
          <w:rPr>
            <w:rFonts w:hint="eastAsia"/>
          </w:rPr>
          <w:t>反向</w:t>
        </w:r>
        <w:r>
          <w:t>传播来进行参数的的调优，通过对</w:t>
        </w:r>
      </w:ins>
      <w:ins w:id="526" w:author="wjw" w:date="2017-12-10T20:49:00Z">
        <w:r>
          <w:rPr>
            <w:rFonts w:hint="eastAsia"/>
          </w:rPr>
          <w:t>损失</w:t>
        </w:r>
      </w:ins>
      <w:ins w:id="527" w:author="wjw" w:date="2017-12-10T20:45:00Z">
        <w:r>
          <w:t>函数的</w:t>
        </w:r>
      </w:ins>
      <w:ins w:id="528" w:author="wjw" w:date="2017-12-10T20:46:00Z">
        <w:r>
          <w:t>计算来确定参数的</w:t>
        </w:r>
        <w:r>
          <w:lastRenderedPageBreak/>
          <w:t>调整</w:t>
        </w:r>
        <w:r>
          <w:rPr>
            <w:rFonts w:hint="eastAsia"/>
          </w:rPr>
          <w:t>幅度</w:t>
        </w:r>
        <w:r>
          <w:t>，</w:t>
        </w:r>
      </w:ins>
      <w:ins w:id="529" w:author="wjw" w:date="2017-12-10T20:49:00Z">
        <w:r>
          <w:rPr>
            <w:rFonts w:hint="eastAsia"/>
          </w:rPr>
          <w:t>即</w:t>
        </w:r>
        <w:r>
          <w:t>梯度。</w:t>
        </w:r>
      </w:ins>
    </w:p>
    <w:p w:rsidR="00B16913" w:rsidRPr="00FE1CCF" w:rsidRDefault="00B16913" w:rsidP="00F965BB">
      <w:pPr>
        <w:ind w:firstLineChars="100" w:firstLine="240"/>
      </w:pPr>
    </w:p>
    <w:p w:rsidR="00372FD5" w:rsidRDefault="00372FD5" w:rsidP="00372FD5">
      <w:pPr>
        <w:pStyle w:val="20505"/>
      </w:pPr>
      <w:bookmarkStart w:id="530" w:name="_Toc490218713"/>
      <w:r>
        <w:rPr>
          <w:rFonts w:hint="eastAsia"/>
        </w:rPr>
        <w:t>基于强化学习</w:t>
      </w:r>
      <w:r>
        <w:t>的车辆控制算法实现</w:t>
      </w:r>
      <w:bookmarkEnd w:id="530"/>
    </w:p>
    <w:p w:rsidR="00372FD5" w:rsidRDefault="00372FD5" w:rsidP="00372FD5">
      <w:pPr>
        <w:pStyle w:val="3"/>
      </w:pPr>
      <w:bookmarkStart w:id="531" w:name="_Toc490218714"/>
      <w:r>
        <w:rPr>
          <w:rFonts w:hint="eastAsia"/>
        </w:rPr>
        <w:t>Q</w:t>
      </w:r>
      <w:r>
        <w:rPr>
          <w:rFonts w:hint="eastAsia"/>
        </w:rPr>
        <w:t>学习</w:t>
      </w:r>
      <w:r>
        <w:t>方法实现</w:t>
      </w:r>
      <w:bookmarkEnd w:id="531"/>
    </w:p>
    <w:p w:rsidR="00372FD5" w:rsidRDefault="00372FD5" w:rsidP="00372FD5">
      <w:pPr>
        <w:pStyle w:val="20505"/>
        <w:rPr>
          <w:ins w:id="532" w:author="wjw" w:date="2017-12-10T20:51:00Z"/>
        </w:rPr>
      </w:pPr>
      <w:bookmarkStart w:id="533" w:name="_Toc490218715"/>
      <w:r>
        <w:rPr>
          <w:rFonts w:hint="eastAsia"/>
        </w:rPr>
        <w:t>本章小结</w:t>
      </w:r>
      <w:bookmarkEnd w:id="533"/>
    </w:p>
    <w:p w:rsidR="0033572E" w:rsidRPr="00D357F2" w:rsidRDefault="0033572E" w:rsidP="0033572E">
      <w:pPr>
        <w:pPrChange w:id="534" w:author="wjw" w:date="2017-12-10T20:51:00Z">
          <w:pPr>
            <w:pStyle w:val="20505"/>
          </w:pPr>
        </w:pPrChange>
      </w:pPr>
      <w:ins w:id="535" w:author="wjw" w:date="2017-12-10T20:51:00Z">
        <w:r>
          <w:rPr>
            <w:rFonts w:hint="eastAsia"/>
          </w:rPr>
          <w:t>本章主要针对车道线</w:t>
        </w:r>
        <w:r>
          <w:t>识别</w:t>
        </w:r>
        <w:r w:rsidRPr="0033572E">
          <w:rPr>
            <w:rFonts w:hint="eastAsia"/>
          </w:rPr>
          <w:t>系统进行设计。根据第三章的需求分析、第四章的算法设计</w:t>
        </w:r>
        <w:r>
          <w:rPr>
            <w:rFonts w:hint="eastAsia"/>
          </w:rPr>
          <w:t>，首先针对总体结构进行分析及设计，分析了</w:t>
        </w:r>
      </w:ins>
      <w:ins w:id="536" w:author="wjw" w:date="2017-12-10T20:52:00Z">
        <w:r>
          <w:rPr>
            <w:rFonts w:hint="eastAsia"/>
          </w:rPr>
          <w:t>车道线</w:t>
        </w:r>
        <w:r>
          <w:t>检测系统的</w:t>
        </w:r>
      </w:ins>
      <w:ins w:id="537" w:author="wjw" w:date="2017-12-10T20:51:00Z">
        <w:r>
          <w:rPr>
            <w:rFonts w:hint="eastAsia"/>
          </w:rPr>
          <w:t>程序流程图，并针对</w:t>
        </w:r>
      </w:ins>
      <w:ins w:id="538" w:author="wjw" w:date="2017-12-10T20:52:00Z">
        <w:r>
          <w:rPr>
            <w:rFonts w:hint="eastAsia"/>
          </w:rPr>
          <w:t>车道线</w:t>
        </w:r>
        <w:r>
          <w:t>检测</w:t>
        </w:r>
      </w:ins>
      <w:ins w:id="539" w:author="wjw" w:date="2017-12-10T20:51:00Z">
        <w:r w:rsidRPr="0033572E">
          <w:rPr>
            <w:rFonts w:hint="eastAsia"/>
          </w:rPr>
          <w:t>系统进行了模块</w:t>
        </w:r>
        <w:r>
          <w:rPr>
            <w:rFonts w:hint="eastAsia"/>
          </w:rPr>
          <w:t>详细设计，把</w:t>
        </w:r>
      </w:ins>
      <w:ins w:id="540" w:author="wjw" w:date="2017-12-10T20:52:00Z">
        <w:r>
          <w:rPr>
            <w:rFonts w:hint="eastAsia"/>
          </w:rPr>
          <w:t>车道线</w:t>
        </w:r>
        <w:r>
          <w:t>检测系统分为</w:t>
        </w:r>
      </w:ins>
      <w:ins w:id="541" w:author="wjw" w:date="2017-12-10T20:53:00Z">
        <w:r>
          <w:rPr>
            <w:rFonts w:hint="eastAsia"/>
          </w:rPr>
          <w:t>图像</w:t>
        </w:r>
        <w:r>
          <w:t>预处理模块，</w:t>
        </w:r>
        <w:r>
          <w:t>CNN</w:t>
        </w:r>
        <w:r>
          <w:t>识别分类模块，以及车辆</w:t>
        </w:r>
      </w:ins>
      <w:ins w:id="542" w:author="wjw" w:date="2017-12-10T20:54:00Z">
        <w:r>
          <w:t>控制模块</w:t>
        </w:r>
      </w:ins>
      <w:ins w:id="543" w:author="wjw" w:date="2017-12-10T20:53:00Z">
        <w:r>
          <w:rPr>
            <w:rFonts w:hint="eastAsia"/>
          </w:rPr>
          <w:t>三</w:t>
        </w:r>
      </w:ins>
      <w:ins w:id="544" w:author="wjw" w:date="2017-12-10T20:51:00Z">
        <w:r>
          <w:rPr>
            <w:rFonts w:hint="eastAsia"/>
          </w:rPr>
          <w:t>个模块，之后针对</w:t>
        </w:r>
      </w:ins>
      <w:ins w:id="545" w:author="wjw" w:date="2017-12-10T20:54:00Z">
        <w:r>
          <w:rPr>
            <w:rFonts w:hint="eastAsia"/>
          </w:rPr>
          <w:t>三</w:t>
        </w:r>
      </w:ins>
      <w:ins w:id="546" w:author="wjw" w:date="2017-12-10T20:51:00Z">
        <w:r>
          <w:rPr>
            <w:rFonts w:hint="eastAsia"/>
          </w:rPr>
          <w:t>个模块分别进行了详细的</w:t>
        </w:r>
      </w:ins>
      <w:ins w:id="547" w:author="wjw" w:date="2017-12-10T20:55:00Z">
        <w:r>
          <w:rPr>
            <w:rFonts w:hint="eastAsia"/>
          </w:rPr>
          <w:t>实现</w:t>
        </w:r>
      </w:ins>
      <w:ins w:id="548" w:author="wjw" w:date="2017-12-10T20:51:00Z">
        <w:r w:rsidRPr="0033572E">
          <w:rPr>
            <w:rFonts w:hint="eastAsia"/>
          </w:rPr>
          <w:t>描述。</w:t>
        </w:r>
      </w:ins>
    </w:p>
    <w:p w:rsidR="00FF7C8B" w:rsidRDefault="00FF7C8B">
      <w:pPr>
        <w:pStyle w:val="10505"/>
        <w:numPr>
          <w:ilvl w:val="0"/>
          <w:numId w:val="0"/>
        </w:numPr>
        <w:tabs>
          <w:tab w:val="left" w:pos="432"/>
        </w:tabs>
        <w:spacing w:before="120" w:after="120"/>
        <w:sectPr w:rsidR="00FF7C8B">
          <w:headerReference w:type="default" r:id="rId80"/>
          <w:pgSz w:w="11906" w:h="16838"/>
          <w:pgMar w:top="1440" w:right="1797" w:bottom="1440" w:left="1797" w:header="851" w:footer="992" w:gutter="0"/>
          <w:cols w:space="720"/>
          <w:docGrid w:linePitch="312"/>
        </w:sectPr>
      </w:pPr>
    </w:p>
    <w:p w:rsidR="00C4708D" w:rsidRDefault="00C4708D" w:rsidP="00372FD5">
      <w:pPr>
        <w:pStyle w:val="10505"/>
        <w:rPr>
          <w:sz w:val="32"/>
          <w:szCs w:val="32"/>
        </w:rPr>
      </w:pPr>
      <w:bookmarkStart w:id="549" w:name="_Hlt273463977"/>
      <w:bookmarkEnd w:id="549"/>
      <w:r>
        <w:rPr>
          <w:rFonts w:hint="eastAsia"/>
          <w:sz w:val="32"/>
          <w:szCs w:val="32"/>
        </w:rPr>
        <w:lastRenderedPageBreak/>
        <w:t xml:space="preserve">  </w:t>
      </w:r>
      <w:bookmarkStart w:id="550" w:name="_Toc490218716"/>
      <w:r w:rsidR="00372FD5" w:rsidRPr="00372FD5">
        <w:rPr>
          <w:rFonts w:hint="eastAsia"/>
          <w:sz w:val="32"/>
          <w:szCs w:val="32"/>
        </w:rPr>
        <w:t>车道线检测</w:t>
      </w:r>
      <w:r w:rsidR="00372FD5">
        <w:rPr>
          <w:rFonts w:hint="eastAsia"/>
          <w:sz w:val="32"/>
          <w:szCs w:val="32"/>
        </w:rPr>
        <w:t>方法</w:t>
      </w:r>
      <w:r w:rsidR="00372FD5">
        <w:rPr>
          <w:sz w:val="32"/>
          <w:szCs w:val="32"/>
        </w:rPr>
        <w:t>实现及</w:t>
      </w:r>
      <w:r w:rsidR="00372FD5" w:rsidRPr="00372FD5">
        <w:rPr>
          <w:rFonts w:hint="eastAsia"/>
          <w:sz w:val="32"/>
          <w:szCs w:val="32"/>
        </w:rPr>
        <w:t>测试</w:t>
      </w:r>
      <w:bookmarkEnd w:id="550"/>
    </w:p>
    <w:p w:rsidR="00C4708D" w:rsidRDefault="0068700B">
      <w:pPr>
        <w:pStyle w:val="20505"/>
        <w:spacing w:before="120" w:after="120"/>
        <w:rPr>
          <w:ins w:id="551" w:author="wjw" w:date="2017-12-10T20:55:00Z"/>
          <w:sz w:val="28"/>
          <w:szCs w:val="28"/>
        </w:rPr>
      </w:pPr>
      <w:bookmarkStart w:id="552" w:name="_Hlt273261562"/>
      <w:bookmarkStart w:id="553" w:name="_Toc322527306"/>
      <w:bookmarkStart w:id="554" w:name="_Toc481359699"/>
      <w:bookmarkStart w:id="555" w:name="_Toc490218717"/>
      <w:bookmarkEnd w:id="552"/>
      <w:bookmarkEnd w:id="553"/>
      <w:r>
        <w:rPr>
          <w:rFonts w:hint="eastAsia"/>
          <w:sz w:val="28"/>
          <w:szCs w:val="28"/>
        </w:rPr>
        <w:t>系</w:t>
      </w:r>
      <w:r w:rsidR="00372FD5">
        <w:rPr>
          <w:rFonts w:hint="eastAsia"/>
          <w:sz w:val="28"/>
          <w:szCs w:val="28"/>
        </w:rPr>
        <w:t>统实现测试</w:t>
      </w:r>
      <w:r>
        <w:rPr>
          <w:rFonts w:hint="eastAsia"/>
          <w:sz w:val="28"/>
          <w:szCs w:val="28"/>
        </w:rPr>
        <w:t>环境</w:t>
      </w:r>
      <w:bookmarkEnd w:id="554"/>
      <w:bookmarkEnd w:id="555"/>
    </w:p>
    <w:p w:rsidR="001432F5" w:rsidRDefault="001432F5" w:rsidP="001432F5">
      <w:pPr>
        <w:rPr>
          <w:ins w:id="556" w:author="wjw" w:date="2017-12-10T21:00:00Z"/>
        </w:rPr>
        <w:pPrChange w:id="557" w:author="wjw" w:date="2017-12-10T20:56:00Z">
          <w:pPr>
            <w:pStyle w:val="20505"/>
            <w:spacing w:before="120" w:after="120"/>
          </w:pPr>
        </w:pPrChange>
      </w:pPr>
      <w:ins w:id="558" w:author="wjw" w:date="2017-12-10T20:56:00Z">
        <w:r>
          <w:rPr>
            <w:rFonts w:hint="eastAsia"/>
          </w:rPr>
          <w:t>车道线</w:t>
        </w:r>
        <w:r>
          <w:t>检测系统</w:t>
        </w:r>
        <w:r>
          <w:rPr>
            <w:rFonts w:hint="eastAsia"/>
          </w:rPr>
          <w:t>根据</w:t>
        </w:r>
        <w:r>
          <w:t>第五章的详细设计实现，基于</w:t>
        </w:r>
        <w:r>
          <w:t>FloydHub</w:t>
        </w:r>
        <w:r>
          <w:t>，</w:t>
        </w:r>
      </w:ins>
      <w:ins w:id="559" w:author="wjw" w:date="2017-12-10T20:57:00Z">
        <w:r>
          <w:rPr>
            <w:rFonts w:hint="eastAsia"/>
          </w:rPr>
          <w:t>Opencv</w:t>
        </w:r>
        <w:r>
          <w:rPr>
            <w:rFonts w:hint="eastAsia"/>
          </w:rPr>
          <w:t>，</w:t>
        </w:r>
      </w:ins>
      <w:ins w:id="560" w:author="wjw" w:date="2017-12-10T20:56:00Z">
        <w:r>
          <w:t>Tensorflow</w:t>
        </w:r>
      </w:ins>
      <w:ins w:id="561" w:author="wjw" w:date="2017-12-10T20:57:00Z">
        <w:r>
          <w:t>以及</w:t>
        </w:r>
        <w:r>
          <w:t>STM32RBT6</w:t>
        </w:r>
        <w:r>
          <w:rPr>
            <w:rFonts w:hint="eastAsia"/>
          </w:rPr>
          <w:t>实现</w:t>
        </w:r>
        <w:r>
          <w:t>。</w:t>
        </w:r>
        <w:r>
          <w:t>Tensorflow</w:t>
        </w:r>
        <w:r>
          <w:rPr>
            <w:rFonts w:hint="eastAsia"/>
          </w:rPr>
          <w:t>用于</w:t>
        </w:r>
        <w:r>
          <w:t>搭建</w:t>
        </w:r>
        <w:r>
          <w:t>CNN</w:t>
        </w:r>
        <w:r>
          <w:t>，</w:t>
        </w:r>
        <w:r>
          <w:t>Opencv</w:t>
        </w:r>
        <w:r>
          <w:t>用于预处理模块的实现</w:t>
        </w:r>
        <w:r>
          <w:rPr>
            <w:rFonts w:hint="eastAsia"/>
          </w:rPr>
          <w:t>，</w:t>
        </w:r>
        <w:r>
          <w:t>FloydHub</w:t>
        </w:r>
        <w:r>
          <w:t>用于</w:t>
        </w:r>
      </w:ins>
      <w:ins w:id="562" w:author="wjw" w:date="2017-12-10T20:58:00Z">
        <w:r>
          <w:rPr>
            <w:rFonts w:hint="eastAsia"/>
          </w:rPr>
          <w:t>卷积</w:t>
        </w:r>
        <w:r>
          <w:t>神经网络的训练。表</w:t>
        </w:r>
        <w:r>
          <w:rPr>
            <w:rFonts w:hint="eastAsia"/>
          </w:rPr>
          <w:t>6</w:t>
        </w:r>
        <w:r>
          <w:t>.1</w:t>
        </w:r>
        <w:r>
          <w:rPr>
            <w:rFonts w:hint="eastAsia"/>
          </w:rPr>
          <w:t>为系统</w:t>
        </w:r>
        <w:r>
          <w:t>实现所需开发工具以及环境</w:t>
        </w:r>
      </w:ins>
    </w:p>
    <w:p w:rsidR="001C65D6" w:rsidRDefault="001C65D6" w:rsidP="001432F5">
      <w:pPr>
        <w:rPr>
          <w:ins w:id="563" w:author="wjw" w:date="2017-12-10T20:58:00Z"/>
          <w:rFonts w:hint="eastAsia"/>
        </w:rPr>
        <w:pPrChange w:id="564" w:author="wjw" w:date="2017-12-10T20:56:00Z">
          <w:pPr>
            <w:pStyle w:val="20505"/>
            <w:spacing w:before="120" w:after="120"/>
          </w:pPr>
        </w:pPrChange>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363"/>
        <w:gridCol w:w="5330"/>
      </w:tblGrid>
      <w:tr w:rsidR="001432F5" w:rsidRPr="00E64985" w:rsidTr="002254E4">
        <w:trPr>
          <w:jc w:val="center"/>
          <w:ins w:id="565" w:author="wjw" w:date="2017-12-10T20:59:00Z"/>
        </w:trPr>
        <w:tc>
          <w:tcPr>
            <w:tcW w:w="1875" w:type="pct"/>
            <w:gridSpan w:val="2"/>
            <w:shd w:val="clear" w:color="auto" w:fill="auto"/>
            <w:vAlign w:val="center"/>
          </w:tcPr>
          <w:p w:rsidR="001432F5" w:rsidRPr="00E64985" w:rsidRDefault="001432F5" w:rsidP="002254E4">
            <w:pPr>
              <w:ind w:firstLineChars="200" w:firstLine="422"/>
              <w:jc w:val="center"/>
              <w:rPr>
                <w:ins w:id="566" w:author="wjw" w:date="2017-12-10T20:59:00Z"/>
                <w:rFonts w:ascii="宋体" w:hAnsi="宋体"/>
                <w:b/>
                <w:bCs/>
                <w:sz w:val="21"/>
                <w:szCs w:val="21"/>
              </w:rPr>
            </w:pPr>
            <w:ins w:id="567" w:author="wjw" w:date="2017-12-10T20:59:00Z">
              <w:r>
                <w:rPr>
                  <w:rFonts w:ascii="宋体" w:hAnsi="宋体" w:hint="eastAsia"/>
                  <w:b/>
                  <w:bCs/>
                  <w:sz w:val="21"/>
                  <w:szCs w:val="21"/>
                </w:rPr>
                <w:t>开发工具</w:t>
              </w:r>
            </w:ins>
          </w:p>
        </w:tc>
        <w:tc>
          <w:tcPr>
            <w:tcW w:w="3125" w:type="pct"/>
            <w:shd w:val="clear" w:color="auto" w:fill="auto"/>
            <w:vAlign w:val="center"/>
          </w:tcPr>
          <w:p w:rsidR="001432F5" w:rsidRPr="00C037B0" w:rsidRDefault="001432F5" w:rsidP="002254E4">
            <w:pPr>
              <w:ind w:firstLineChars="200" w:firstLine="360"/>
              <w:jc w:val="center"/>
              <w:rPr>
                <w:ins w:id="568" w:author="wjw" w:date="2017-12-10T20:59:00Z"/>
                <w:rFonts w:ascii="宋体" w:hAnsi="宋体" w:hint="eastAsia"/>
                <w:bCs/>
                <w:sz w:val="18"/>
                <w:szCs w:val="18"/>
              </w:rPr>
            </w:pPr>
            <w:ins w:id="569" w:author="wjw" w:date="2017-12-10T20:59:00Z">
              <w:r>
                <w:rPr>
                  <w:rFonts w:ascii="宋体" w:hAnsi="宋体"/>
                  <w:bCs/>
                  <w:sz w:val="18"/>
                  <w:szCs w:val="18"/>
                </w:rPr>
                <w:t>Tensorflow，Opencv，</w:t>
              </w:r>
              <w:r>
                <w:rPr>
                  <w:rFonts w:ascii="宋体" w:hAnsi="宋体" w:hint="eastAsia"/>
                  <w:bCs/>
                  <w:sz w:val="18"/>
                  <w:szCs w:val="18"/>
                </w:rPr>
                <w:t xml:space="preserve"> </w:t>
              </w:r>
              <w:r>
                <w:rPr>
                  <w:rFonts w:ascii="宋体" w:hAnsi="宋体"/>
                  <w:bCs/>
                  <w:sz w:val="18"/>
                  <w:szCs w:val="18"/>
                </w:rPr>
                <w:t>FloydHub</w:t>
              </w:r>
            </w:ins>
          </w:p>
        </w:tc>
      </w:tr>
      <w:tr w:rsidR="001432F5" w:rsidRPr="00E64985" w:rsidTr="002254E4">
        <w:trPr>
          <w:trHeight w:val="285"/>
          <w:jc w:val="center"/>
          <w:ins w:id="570" w:author="wjw" w:date="2017-12-10T20:59:00Z"/>
        </w:trPr>
        <w:tc>
          <w:tcPr>
            <w:tcW w:w="1076" w:type="pct"/>
            <w:vMerge w:val="restart"/>
            <w:shd w:val="clear" w:color="auto" w:fill="auto"/>
            <w:vAlign w:val="center"/>
          </w:tcPr>
          <w:p w:rsidR="001432F5" w:rsidRPr="00E64985" w:rsidRDefault="001432F5" w:rsidP="002254E4">
            <w:pPr>
              <w:ind w:firstLineChars="200" w:firstLine="422"/>
              <w:jc w:val="center"/>
              <w:rPr>
                <w:ins w:id="571" w:author="wjw" w:date="2017-12-10T20:59:00Z"/>
                <w:rFonts w:ascii="宋体" w:hAnsi="宋体"/>
                <w:b/>
                <w:bCs/>
                <w:sz w:val="21"/>
                <w:szCs w:val="21"/>
              </w:rPr>
            </w:pPr>
            <w:ins w:id="572" w:author="wjw" w:date="2017-12-10T20:59:00Z">
              <w:r>
                <w:rPr>
                  <w:rFonts w:ascii="宋体" w:hAnsi="宋体" w:hint="eastAsia"/>
                  <w:b/>
                  <w:bCs/>
                  <w:sz w:val="21"/>
                  <w:szCs w:val="21"/>
                </w:rPr>
                <w:t>开发环境</w:t>
              </w:r>
            </w:ins>
          </w:p>
        </w:tc>
        <w:tc>
          <w:tcPr>
            <w:tcW w:w="799" w:type="pct"/>
            <w:shd w:val="clear" w:color="auto" w:fill="auto"/>
            <w:vAlign w:val="center"/>
          </w:tcPr>
          <w:p w:rsidR="001432F5" w:rsidRPr="00E64985" w:rsidRDefault="001432F5" w:rsidP="002254E4">
            <w:pPr>
              <w:jc w:val="center"/>
              <w:rPr>
                <w:ins w:id="573" w:author="wjw" w:date="2017-12-10T20:59:00Z"/>
                <w:rFonts w:ascii="宋体" w:hAnsi="宋体"/>
                <w:b/>
                <w:bCs/>
                <w:sz w:val="21"/>
                <w:szCs w:val="21"/>
              </w:rPr>
            </w:pPr>
            <w:ins w:id="574" w:author="wjw" w:date="2017-12-10T20:59:00Z">
              <w:r>
                <w:rPr>
                  <w:rFonts w:ascii="宋体" w:hAnsi="宋体" w:hint="eastAsia"/>
                  <w:b/>
                  <w:bCs/>
                  <w:sz w:val="21"/>
                  <w:szCs w:val="21"/>
                </w:rPr>
                <w:t>操作系统</w:t>
              </w:r>
            </w:ins>
          </w:p>
        </w:tc>
        <w:tc>
          <w:tcPr>
            <w:tcW w:w="3125" w:type="pct"/>
            <w:shd w:val="clear" w:color="auto" w:fill="auto"/>
            <w:vAlign w:val="center"/>
          </w:tcPr>
          <w:p w:rsidR="001432F5" w:rsidRPr="00C037B0" w:rsidRDefault="001432F5" w:rsidP="002254E4">
            <w:pPr>
              <w:spacing w:before="120" w:after="120"/>
              <w:ind w:firstLineChars="200" w:firstLine="360"/>
              <w:jc w:val="center"/>
              <w:rPr>
                <w:ins w:id="575" w:author="wjw" w:date="2017-12-10T20:59:00Z"/>
                <w:rFonts w:ascii="宋体" w:hAnsi="宋体"/>
                <w:sz w:val="18"/>
                <w:szCs w:val="18"/>
              </w:rPr>
            </w:pPr>
            <w:ins w:id="576" w:author="wjw" w:date="2017-12-10T20:59:00Z">
              <w:r w:rsidRPr="00C037B0">
                <w:rPr>
                  <w:rFonts w:ascii="宋体" w:hAnsi="宋体"/>
                  <w:sz w:val="18"/>
                  <w:szCs w:val="18"/>
                </w:rPr>
                <w:t>W</w:t>
              </w:r>
              <w:r w:rsidRPr="00C037B0">
                <w:rPr>
                  <w:rFonts w:ascii="宋体" w:hAnsi="宋体" w:hint="eastAsia"/>
                  <w:sz w:val="18"/>
                  <w:szCs w:val="18"/>
                </w:rPr>
                <w:t>indows7 64位</w:t>
              </w:r>
            </w:ins>
          </w:p>
        </w:tc>
      </w:tr>
      <w:tr w:rsidR="001432F5" w:rsidRPr="00E64985" w:rsidTr="002254E4">
        <w:trPr>
          <w:trHeight w:val="420"/>
          <w:jc w:val="center"/>
          <w:ins w:id="577" w:author="wjw" w:date="2017-12-10T20:59:00Z"/>
        </w:trPr>
        <w:tc>
          <w:tcPr>
            <w:tcW w:w="1076" w:type="pct"/>
            <w:vMerge/>
            <w:shd w:val="clear" w:color="auto" w:fill="auto"/>
            <w:vAlign w:val="center"/>
          </w:tcPr>
          <w:p w:rsidR="001432F5" w:rsidRDefault="001432F5" w:rsidP="002254E4">
            <w:pPr>
              <w:ind w:firstLineChars="200" w:firstLine="422"/>
              <w:jc w:val="center"/>
              <w:rPr>
                <w:ins w:id="578" w:author="wjw" w:date="2017-12-10T20:59:00Z"/>
                <w:rFonts w:ascii="宋体" w:hAnsi="宋体"/>
                <w:b/>
                <w:bCs/>
                <w:sz w:val="21"/>
                <w:szCs w:val="21"/>
              </w:rPr>
            </w:pPr>
          </w:p>
        </w:tc>
        <w:tc>
          <w:tcPr>
            <w:tcW w:w="799" w:type="pct"/>
            <w:shd w:val="clear" w:color="auto" w:fill="auto"/>
            <w:vAlign w:val="center"/>
          </w:tcPr>
          <w:p w:rsidR="001432F5" w:rsidRPr="00E64985" w:rsidRDefault="001432F5" w:rsidP="002254E4">
            <w:pPr>
              <w:jc w:val="center"/>
              <w:rPr>
                <w:ins w:id="579" w:author="wjw" w:date="2017-12-10T20:59:00Z"/>
                <w:rFonts w:ascii="宋体" w:hAnsi="宋体"/>
                <w:b/>
                <w:bCs/>
                <w:sz w:val="21"/>
                <w:szCs w:val="21"/>
              </w:rPr>
            </w:pPr>
            <w:ins w:id="580" w:author="wjw" w:date="2017-12-10T20:59:00Z">
              <w:r>
                <w:rPr>
                  <w:rFonts w:ascii="宋体" w:hAnsi="宋体" w:hint="eastAsia"/>
                  <w:b/>
                  <w:bCs/>
                  <w:sz w:val="21"/>
                  <w:szCs w:val="21"/>
                </w:rPr>
                <w:t>CPU</w:t>
              </w:r>
            </w:ins>
          </w:p>
        </w:tc>
        <w:tc>
          <w:tcPr>
            <w:tcW w:w="3125" w:type="pct"/>
            <w:shd w:val="clear" w:color="auto" w:fill="auto"/>
            <w:vAlign w:val="center"/>
          </w:tcPr>
          <w:p w:rsidR="001432F5" w:rsidRPr="00C037B0" w:rsidRDefault="001432F5" w:rsidP="002254E4">
            <w:pPr>
              <w:spacing w:before="120" w:after="120"/>
              <w:ind w:firstLineChars="200" w:firstLine="360"/>
              <w:jc w:val="center"/>
              <w:rPr>
                <w:ins w:id="581" w:author="wjw" w:date="2017-12-10T20:59:00Z"/>
                <w:rFonts w:ascii="宋体" w:hAnsi="宋体"/>
                <w:sz w:val="18"/>
                <w:szCs w:val="18"/>
              </w:rPr>
            </w:pPr>
            <w:ins w:id="582" w:author="wjw" w:date="2017-12-10T20:59:00Z">
              <w:r w:rsidRPr="00C037B0">
                <w:rPr>
                  <w:rFonts w:ascii="宋体" w:hAnsi="宋体" w:hint="eastAsia"/>
                  <w:sz w:val="18"/>
                  <w:szCs w:val="18"/>
                </w:rPr>
                <w:t>Intel(R)Core(TM) i7-3520M CPU@2.9GHz</w:t>
              </w:r>
            </w:ins>
          </w:p>
        </w:tc>
      </w:tr>
      <w:tr w:rsidR="001432F5" w:rsidRPr="00E64985" w:rsidTr="002254E4">
        <w:trPr>
          <w:trHeight w:val="214"/>
          <w:jc w:val="center"/>
          <w:ins w:id="583" w:author="wjw" w:date="2017-12-10T20:59:00Z"/>
        </w:trPr>
        <w:tc>
          <w:tcPr>
            <w:tcW w:w="1076" w:type="pct"/>
            <w:vMerge/>
            <w:shd w:val="clear" w:color="auto" w:fill="auto"/>
            <w:vAlign w:val="center"/>
          </w:tcPr>
          <w:p w:rsidR="001432F5" w:rsidRDefault="001432F5" w:rsidP="002254E4">
            <w:pPr>
              <w:ind w:firstLineChars="200" w:firstLine="422"/>
              <w:jc w:val="center"/>
              <w:rPr>
                <w:ins w:id="584" w:author="wjw" w:date="2017-12-10T20:59:00Z"/>
                <w:rFonts w:ascii="宋体" w:hAnsi="宋体"/>
                <w:b/>
                <w:bCs/>
                <w:sz w:val="21"/>
                <w:szCs w:val="21"/>
              </w:rPr>
            </w:pPr>
          </w:p>
        </w:tc>
        <w:tc>
          <w:tcPr>
            <w:tcW w:w="799" w:type="pct"/>
            <w:shd w:val="clear" w:color="auto" w:fill="auto"/>
            <w:vAlign w:val="center"/>
          </w:tcPr>
          <w:p w:rsidR="001432F5" w:rsidRPr="00E64985" w:rsidRDefault="001432F5" w:rsidP="002254E4">
            <w:pPr>
              <w:jc w:val="center"/>
              <w:rPr>
                <w:ins w:id="585" w:author="wjw" w:date="2017-12-10T20:59:00Z"/>
                <w:rFonts w:ascii="宋体" w:hAnsi="宋体"/>
                <w:b/>
                <w:bCs/>
                <w:sz w:val="21"/>
                <w:szCs w:val="21"/>
              </w:rPr>
            </w:pPr>
            <w:ins w:id="586" w:author="wjw" w:date="2017-12-10T20:59:00Z">
              <w:r>
                <w:rPr>
                  <w:rFonts w:ascii="宋体" w:hAnsi="宋体" w:hint="eastAsia"/>
                  <w:b/>
                  <w:bCs/>
                  <w:sz w:val="21"/>
                  <w:szCs w:val="21"/>
                </w:rPr>
                <w:t>内存</w:t>
              </w:r>
            </w:ins>
          </w:p>
        </w:tc>
        <w:tc>
          <w:tcPr>
            <w:tcW w:w="3125" w:type="pct"/>
            <w:shd w:val="clear" w:color="auto" w:fill="auto"/>
            <w:vAlign w:val="center"/>
          </w:tcPr>
          <w:p w:rsidR="001432F5" w:rsidRPr="00C037B0" w:rsidRDefault="001432F5" w:rsidP="002254E4">
            <w:pPr>
              <w:spacing w:before="120" w:after="120"/>
              <w:ind w:firstLineChars="200" w:firstLine="360"/>
              <w:jc w:val="center"/>
              <w:rPr>
                <w:ins w:id="587" w:author="wjw" w:date="2017-12-10T20:59:00Z"/>
                <w:rFonts w:ascii="宋体" w:hAnsi="宋体"/>
                <w:sz w:val="18"/>
                <w:szCs w:val="18"/>
              </w:rPr>
            </w:pPr>
            <w:ins w:id="588" w:author="wjw" w:date="2017-12-10T20:59:00Z">
              <w:r w:rsidRPr="00C037B0">
                <w:rPr>
                  <w:rFonts w:ascii="宋体" w:hAnsi="宋体" w:hint="eastAsia"/>
                  <w:sz w:val="18"/>
                  <w:szCs w:val="18"/>
                </w:rPr>
                <w:t>8.00G</w:t>
              </w:r>
            </w:ins>
          </w:p>
        </w:tc>
      </w:tr>
      <w:tr w:rsidR="001432F5" w:rsidRPr="00E64985" w:rsidTr="002254E4">
        <w:trPr>
          <w:jc w:val="center"/>
          <w:ins w:id="589" w:author="wjw" w:date="2017-12-10T20:59:00Z"/>
        </w:trPr>
        <w:tc>
          <w:tcPr>
            <w:tcW w:w="1875" w:type="pct"/>
            <w:gridSpan w:val="2"/>
            <w:shd w:val="clear" w:color="auto" w:fill="auto"/>
            <w:vAlign w:val="center"/>
          </w:tcPr>
          <w:p w:rsidR="001432F5" w:rsidRPr="00E64985" w:rsidRDefault="001432F5" w:rsidP="002254E4">
            <w:pPr>
              <w:ind w:firstLineChars="200" w:firstLine="422"/>
              <w:jc w:val="center"/>
              <w:rPr>
                <w:ins w:id="590" w:author="wjw" w:date="2017-12-10T20:59:00Z"/>
                <w:rFonts w:ascii="宋体" w:hAnsi="宋体"/>
                <w:b/>
                <w:bCs/>
                <w:sz w:val="21"/>
                <w:szCs w:val="21"/>
              </w:rPr>
            </w:pPr>
            <w:ins w:id="591" w:author="wjw" w:date="2017-12-10T20:59:00Z">
              <w:r>
                <w:rPr>
                  <w:rFonts w:ascii="宋体" w:hAnsi="宋体" w:hint="eastAsia"/>
                  <w:b/>
                  <w:bCs/>
                  <w:sz w:val="21"/>
                  <w:szCs w:val="21"/>
                </w:rPr>
                <w:t>开发语言</w:t>
              </w:r>
            </w:ins>
          </w:p>
        </w:tc>
        <w:tc>
          <w:tcPr>
            <w:tcW w:w="3125" w:type="pct"/>
            <w:shd w:val="clear" w:color="auto" w:fill="auto"/>
            <w:vAlign w:val="center"/>
          </w:tcPr>
          <w:p w:rsidR="001432F5" w:rsidRPr="00C037B0" w:rsidRDefault="001C65D6" w:rsidP="002254E4">
            <w:pPr>
              <w:ind w:firstLineChars="200" w:firstLine="360"/>
              <w:jc w:val="center"/>
              <w:rPr>
                <w:ins w:id="592" w:author="wjw" w:date="2017-12-10T20:59:00Z"/>
                <w:rFonts w:ascii="宋体" w:hAnsi="宋体"/>
                <w:sz w:val="18"/>
                <w:szCs w:val="18"/>
              </w:rPr>
            </w:pPr>
            <w:ins w:id="593" w:author="wjw" w:date="2017-12-10T20:59:00Z">
              <w:r>
                <w:rPr>
                  <w:rFonts w:ascii="宋体" w:hAnsi="宋体"/>
                  <w:sz w:val="18"/>
                  <w:szCs w:val="18"/>
                </w:rPr>
                <w:t>Python</w:t>
              </w:r>
            </w:ins>
          </w:p>
        </w:tc>
      </w:tr>
      <w:tr w:rsidR="001432F5" w:rsidRPr="00E64985" w:rsidTr="002254E4">
        <w:trPr>
          <w:jc w:val="center"/>
          <w:ins w:id="594" w:author="wjw" w:date="2017-12-10T20:59:00Z"/>
        </w:trPr>
        <w:tc>
          <w:tcPr>
            <w:tcW w:w="1875" w:type="pct"/>
            <w:gridSpan w:val="2"/>
            <w:shd w:val="clear" w:color="auto" w:fill="auto"/>
            <w:vAlign w:val="center"/>
          </w:tcPr>
          <w:p w:rsidR="001432F5" w:rsidRDefault="001C65D6" w:rsidP="002254E4">
            <w:pPr>
              <w:ind w:firstLineChars="200" w:firstLine="422"/>
              <w:jc w:val="center"/>
              <w:rPr>
                <w:ins w:id="595" w:author="wjw" w:date="2017-12-10T20:59:00Z"/>
                <w:rFonts w:ascii="宋体" w:hAnsi="宋体"/>
                <w:b/>
                <w:bCs/>
                <w:sz w:val="21"/>
                <w:szCs w:val="21"/>
              </w:rPr>
            </w:pPr>
            <w:ins w:id="596" w:author="wjw" w:date="2017-12-10T20:59:00Z">
              <w:r>
                <w:rPr>
                  <w:rFonts w:ascii="宋体" w:hAnsi="宋体" w:hint="eastAsia"/>
                  <w:b/>
                  <w:bCs/>
                  <w:sz w:val="21"/>
                  <w:szCs w:val="21"/>
                </w:rPr>
                <w:t>所使用</w:t>
              </w:r>
            </w:ins>
            <w:ins w:id="597" w:author="wjw" w:date="2017-12-10T21:00:00Z">
              <w:r>
                <w:rPr>
                  <w:rFonts w:ascii="宋体" w:hAnsi="宋体" w:hint="eastAsia"/>
                  <w:b/>
                  <w:bCs/>
                  <w:sz w:val="21"/>
                  <w:szCs w:val="21"/>
                </w:rPr>
                <w:t>图片库</w:t>
              </w:r>
            </w:ins>
          </w:p>
        </w:tc>
        <w:tc>
          <w:tcPr>
            <w:tcW w:w="3125" w:type="pct"/>
            <w:shd w:val="clear" w:color="auto" w:fill="auto"/>
            <w:vAlign w:val="center"/>
          </w:tcPr>
          <w:p w:rsidR="001432F5" w:rsidRPr="00C037B0" w:rsidRDefault="001C65D6" w:rsidP="002254E4">
            <w:pPr>
              <w:ind w:firstLineChars="200" w:firstLine="360"/>
              <w:jc w:val="center"/>
              <w:rPr>
                <w:ins w:id="598" w:author="wjw" w:date="2017-12-10T20:59:00Z"/>
                <w:rFonts w:ascii="宋体" w:hAnsi="宋体" w:hint="eastAsia"/>
                <w:sz w:val="18"/>
                <w:szCs w:val="18"/>
              </w:rPr>
            </w:pPr>
            <w:ins w:id="599" w:author="wjw" w:date="2017-12-10T21:00:00Z">
              <w:r>
                <w:rPr>
                  <w:rFonts w:ascii="宋体" w:hAnsi="宋体"/>
                  <w:sz w:val="18"/>
                  <w:szCs w:val="18"/>
                </w:rPr>
                <w:t>Roma交通道路</w:t>
              </w:r>
              <w:r>
                <w:rPr>
                  <w:rFonts w:ascii="宋体" w:hAnsi="宋体" w:hint="eastAsia"/>
                  <w:sz w:val="18"/>
                  <w:szCs w:val="18"/>
                </w:rPr>
                <w:t>图集</w:t>
              </w:r>
            </w:ins>
          </w:p>
        </w:tc>
      </w:tr>
    </w:tbl>
    <w:p w:rsidR="001432F5" w:rsidRDefault="001C65D6" w:rsidP="001C65D6">
      <w:pPr>
        <w:jc w:val="center"/>
        <w:rPr>
          <w:ins w:id="600" w:author="wjw" w:date="2017-12-10T21:00:00Z"/>
          <w:rFonts w:hint="eastAsia"/>
        </w:rPr>
        <w:pPrChange w:id="601" w:author="wjw" w:date="2017-12-10T21:00:00Z">
          <w:pPr>
            <w:pStyle w:val="20505"/>
            <w:spacing w:before="120" w:after="120"/>
          </w:pPr>
        </w:pPrChange>
      </w:pPr>
      <w:ins w:id="602" w:author="wjw" w:date="2017-12-10T21:00:00Z">
        <w:r>
          <w:rPr>
            <w:rFonts w:hint="eastAsia"/>
          </w:rPr>
          <w:t>表</w:t>
        </w:r>
        <w:r>
          <w:rPr>
            <w:rFonts w:hint="eastAsia"/>
          </w:rPr>
          <w:t>6</w:t>
        </w:r>
        <w:r>
          <w:t xml:space="preserve">.1 </w:t>
        </w:r>
        <w:r>
          <w:rPr>
            <w:rFonts w:hint="eastAsia"/>
          </w:rPr>
          <w:t>系统</w:t>
        </w:r>
        <w:r>
          <w:t>实现所需要开发工具以及环境</w:t>
        </w:r>
        <w:r>
          <w:rPr>
            <w:rFonts w:hint="eastAsia"/>
          </w:rPr>
          <w:t xml:space="preserve"> </w:t>
        </w:r>
      </w:ins>
    </w:p>
    <w:p w:rsidR="001C65D6" w:rsidRDefault="001C65D6" w:rsidP="001C65D6">
      <w:pPr>
        <w:rPr>
          <w:rFonts w:hint="eastAsia"/>
        </w:rPr>
        <w:pPrChange w:id="603" w:author="wjw" w:date="2017-12-10T21:01:00Z">
          <w:pPr>
            <w:pStyle w:val="20505"/>
            <w:spacing w:before="120" w:after="120"/>
          </w:pPr>
        </w:pPrChange>
      </w:pPr>
    </w:p>
    <w:p w:rsidR="00372FD5" w:rsidRDefault="00372FD5">
      <w:pPr>
        <w:pStyle w:val="20505"/>
        <w:spacing w:before="120" w:after="120"/>
        <w:rPr>
          <w:ins w:id="604" w:author="wjw" w:date="2017-12-10T21:03:00Z"/>
          <w:sz w:val="28"/>
          <w:szCs w:val="28"/>
        </w:rPr>
      </w:pPr>
      <w:bookmarkStart w:id="605" w:name="_Toc490218718"/>
      <w:r>
        <w:rPr>
          <w:rFonts w:hint="eastAsia"/>
          <w:sz w:val="28"/>
          <w:szCs w:val="28"/>
        </w:rPr>
        <w:t>测试实例</w:t>
      </w:r>
      <w:bookmarkEnd w:id="605"/>
    </w:p>
    <w:p w:rsidR="001C65D6" w:rsidRDefault="001C65D6" w:rsidP="001C65D6">
      <w:pPr>
        <w:pStyle w:val="3"/>
        <w:rPr>
          <w:ins w:id="606" w:author="wjw" w:date="2017-12-10T21:03:00Z"/>
        </w:rPr>
        <w:pPrChange w:id="607" w:author="wjw" w:date="2017-12-10T21:03:00Z">
          <w:pPr>
            <w:pStyle w:val="20505"/>
            <w:spacing w:before="120" w:after="120"/>
          </w:pPr>
        </w:pPrChange>
      </w:pPr>
      <w:ins w:id="608" w:author="wjw" w:date="2017-12-10T21:03:00Z">
        <w:r>
          <w:rPr>
            <w:rFonts w:hint="eastAsia"/>
          </w:rPr>
          <w:t>6</w:t>
        </w:r>
        <w:r>
          <w:t>.2.1CNN</w:t>
        </w:r>
        <w:r>
          <w:t>测试</w:t>
        </w:r>
        <w:r>
          <w:rPr>
            <w:rFonts w:hint="eastAsia"/>
          </w:rPr>
          <w:t>实例</w:t>
        </w:r>
      </w:ins>
    </w:p>
    <w:p w:rsidR="001C65D6" w:rsidRDefault="001C65D6" w:rsidP="001C65D6">
      <w:pPr>
        <w:rPr>
          <w:ins w:id="609" w:author="wjw" w:date="2017-12-10T21:06:00Z"/>
        </w:rPr>
        <w:pPrChange w:id="610" w:author="wjw" w:date="2017-12-10T21:03:00Z">
          <w:pPr>
            <w:pStyle w:val="20505"/>
            <w:spacing w:before="120" w:after="120"/>
          </w:pPr>
        </w:pPrChange>
      </w:pPr>
      <w:ins w:id="611" w:author="wjw" w:date="2017-12-10T21:04:00Z">
        <w:r>
          <w:rPr>
            <w:rFonts w:hint="eastAsia"/>
          </w:rPr>
          <w:t>卷积</w:t>
        </w:r>
        <w:r>
          <w:t>神经网络（</w:t>
        </w:r>
        <w:r>
          <w:rPr>
            <w:rFonts w:hint="eastAsia"/>
          </w:rPr>
          <w:t>CNN</w:t>
        </w:r>
        <w:r>
          <w:t>）</w:t>
        </w:r>
        <w:r>
          <w:rPr>
            <w:rFonts w:hint="eastAsia"/>
          </w:rPr>
          <w:t>部分</w:t>
        </w:r>
        <w:r>
          <w:t>的测试为</w:t>
        </w:r>
        <w:r>
          <w:rPr>
            <w:rFonts w:hint="eastAsia"/>
          </w:rPr>
          <w:t>120</w:t>
        </w:r>
      </w:ins>
      <w:ins w:id="612" w:author="wjw" w:date="2017-12-10T21:05:00Z">
        <w:r>
          <w:rPr>
            <w:rFonts w:hint="eastAsia"/>
          </w:rPr>
          <w:t>张</w:t>
        </w:r>
        <w:r>
          <w:t>图片</w:t>
        </w:r>
        <w:r>
          <w:rPr>
            <w:rFonts w:hint="eastAsia"/>
          </w:rPr>
          <w:t>，</w:t>
        </w:r>
        <w:r>
          <w:t>采用的</w:t>
        </w:r>
        <w:r>
          <w:rPr>
            <w:rFonts w:hint="eastAsia"/>
          </w:rPr>
          <w:t>黑盒</w:t>
        </w:r>
        <w:r>
          <w:t>测试，测试用例如表</w:t>
        </w:r>
        <w:r>
          <w:rPr>
            <w:rFonts w:hint="eastAsia"/>
          </w:rPr>
          <w:t>6</w:t>
        </w:r>
        <w:r>
          <w:t>.2</w:t>
        </w:r>
        <w:r>
          <w:rPr>
            <w:rFonts w:hint="eastAsia"/>
          </w:rPr>
          <w:t>所示</w:t>
        </w:r>
      </w:ins>
      <w:ins w:id="613" w:author="wjw" w:date="2017-12-10T21:06:00Z">
        <w:r>
          <w:rPr>
            <w:rFonts w:hint="eastAsia"/>
          </w:rPr>
          <w:t>：</w:t>
        </w:r>
      </w:ins>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134"/>
        <w:gridCol w:w="1559"/>
        <w:gridCol w:w="2694"/>
        <w:gridCol w:w="2410"/>
      </w:tblGrid>
      <w:tr w:rsidR="001C65D6" w:rsidRPr="00DA4962" w:rsidTr="002254E4">
        <w:trPr>
          <w:cantSplit/>
          <w:trHeight w:val="86"/>
          <w:ins w:id="614" w:author="wjw" w:date="2017-12-10T21:06:00Z"/>
        </w:trPr>
        <w:tc>
          <w:tcPr>
            <w:tcW w:w="567" w:type="dxa"/>
            <w:tcBorders>
              <w:top w:val="single" w:sz="4" w:space="0" w:color="auto"/>
              <w:left w:val="nil"/>
              <w:bottom w:val="single" w:sz="4" w:space="0" w:color="auto"/>
              <w:right w:val="nil"/>
            </w:tcBorders>
            <w:shd w:val="clear" w:color="auto" w:fill="auto"/>
            <w:vAlign w:val="center"/>
          </w:tcPr>
          <w:p w:rsidR="001C65D6" w:rsidRPr="00AD35D8" w:rsidRDefault="001C65D6" w:rsidP="002254E4">
            <w:pPr>
              <w:spacing w:before="120" w:after="120"/>
              <w:jc w:val="center"/>
              <w:rPr>
                <w:ins w:id="615" w:author="wjw" w:date="2017-12-10T21:06:00Z"/>
                <w:rFonts w:ascii="宋体" w:hAnsi="宋体"/>
                <w:b/>
                <w:bCs/>
                <w:sz w:val="21"/>
                <w:szCs w:val="21"/>
              </w:rPr>
            </w:pPr>
            <w:ins w:id="616" w:author="wjw" w:date="2017-12-10T21:06:00Z">
              <w:r w:rsidRPr="00AD35D8">
                <w:rPr>
                  <w:rFonts w:ascii="宋体" w:hAnsi="宋体" w:hint="eastAsia"/>
                  <w:b/>
                  <w:bCs/>
                  <w:sz w:val="21"/>
                  <w:szCs w:val="21"/>
                </w:rPr>
                <w:t>ID</w:t>
              </w:r>
            </w:ins>
          </w:p>
        </w:tc>
        <w:tc>
          <w:tcPr>
            <w:tcW w:w="1134" w:type="dxa"/>
            <w:tcBorders>
              <w:top w:val="single" w:sz="4" w:space="0" w:color="auto"/>
              <w:left w:val="nil"/>
              <w:bottom w:val="single" w:sz="4" w:space="0" w:color="auto"/>
              <w:right w:val="nil"/>
            </w:tcBorders>
            <w:shd w:val="clear" w:color="auto" w:fill="auto"/>
            <w:vAlign w:val="center"/>
          </w:tcPr>
          <w:p w:rsidR="001C65D6" w:rsidRPr="00AD35D8" w:rsidRDefault="001C65D6" w:rsidP="002254E4">
            <w:pPr>
              <w:spacing w:before="120" w:after="120"/>
              <w:jc w:val="center"/>
              <w:rPr>
                <w:ins w:id="617" w:author="wjw" w:date="2017-12-10T21:06:00Z"/>
                <w:rFonts w:ascii="宋体" w:hAnsi="宋体"/>
                <w:b/>
                <w:bCs/>
                <w:sz w:val="21"/>
                <w:szCs w:val="21"/>
              </w:rPr>
            </w:pPr>
            <w:ins w:id="618" w:author="wjw" w:date="2017-12-10T21:06:00Z">
              <w:r w:rsidRPr="00AD35D8">
                <w:rPr>
                  <w:rFonts w:ascii="宋体" w:hAnsi="宋体" w:hint="eastAsia"/>
                  <w:b/>
                  <w:bCs/>
                  <w:sz w:val="21"/>
                  <w:szCs w:val="21"/>
                </w:rPr>
                <w:t>用例名称</w:t>
              </w:r>
            </w:ins>
          </w:p>
        </w:tc>
        <w:tc>
          <w:tcPr>
            <w:tcW w:w="1559" w:type="dxa"/>
            <w:tcBorders>
              <w:top w:val="single" w:sz="4" w:space="0" w:color="auto"/>
              <w:left w:val="nil"/>
              <w:bottom w:val="single" w:sz="4" w:space="0" w:color="auto"/>
              <w:right w:val="nil"/>
            </w:tcBorders>
            <w:shd w:val="clear" w:color="auto" w:fill="auto"/>
            <w:vAlign w:val="center"/>
          </w:tcPr>
          <w:p w:rsidR="001C65D6" w:rsidRPr="00AD35D8" w:rsidRDefault="001C65D6" w:rsidP="002254E4">
            <w:pPr>
              <w:spacing w:before="120" w:after="120"/>
              <w:jc w:val="center"/>
              <w:rPr>
                <w:ins w:id="619" w:author="wjw" w:date="2017-12-10T21:06:00Z"/>
                <w:rFonts w:ascii="宋体" w:hAnsi="宋体"/>
                <w:b/>
                <w:bCs/>
                <w:sz w:val="21"/>
                <w:szCs w:val="21"/>
              </w:rPr>
            </w:pPr>
            <w:ins w:id="620" w:author="wjw" w:date="2017-12-10T21:06:00Z">
              <w:r w:rsidRPr="00AD35D8">
                <w:rPr>
                  <w:rFonts w:ascii="宋体" w:hAnsi="宋体" w:hint="eastAsia"/>
                  <w:b/>
                  <w:bCs/>
                  <w:sz w:val="21"/>
                  <w:szCs w:val="21"/>
                </w:rPr>
                <w:t>输入描述</w:t>
              </w:r>
            </w:ins>
          </w:p>
        </w:tc>
        <w:tc>
          <w:tcPr>
            <w:tcW w:w="2694" w:type="dxa"/>
            <w:tcBorders>
              <w:top w:val="single" w:sz="4" w:space="0" w:color="auto"/>
              <w:left w:val="nil"/>
              <w:bottom w:val="single" w:sz="4" w:space="0" w:color="auto"/>
              <w:right w:val="nil"/>
            </w:tcBorders>
            <w:shd w:val="clear" w:color="auto" w:fill="auto"/>
            <w:vAlign w:val="center"/>
          </w:tcPr>
          <w:p w:rsidR="001C65D6" w:rsidRPr="00AD35D8" w:rsidRDefault="001C65D6" w:rsidP="002254E4">
            <w:pPr>
              <w:spacing w:before="120" w:after="120"/>
              <w:jc w:val="center"/>
              <w:rPr>
                <w:ins w:id="621" w:author="wjw" w:date="2017-12-10T21:06:00Z"/>
                <w:rFonts w:ascii="宋体" w:hAnsi="宋体"/>
                <w:b/>
                <w:bCs/>
                <w:sz w:val="21"/>
                <w:szCs w:val="21"/>
              </w:rPr>
            </w:pPr>
            <w:ins w:id="622" w:author="wjw" w:date="2017-12-10T21:06:00Z">
              <w:r w:rsidRPr="00AD35D8">
                <w:rPr>
                  <w:rFonts w:ascii="宋体" w:hAnsi="宋体" w:hint="eastAsia"/>
                  <w:b/>
                  <w:bCs/>
                  <w:sz w:val="21"/>
                  <w:szCs w:val="21"/>
                </w:rPr>
                <w:t>预期结果</w:t>
              </w:r>
            </w:ins>
          </w:p>
        </w:tc>
        <w:tc>
          <w:tcPr>
            <w:tcW w:w="2410" w:type="dxa"/>
            <w:tcBorders>
              <w:top w:val="single" w:sz="4" w:space="0" w:color="auto"/>
              <w:left w:val="nil"/>
              <w:bottom w:val="single" w:sz="4" w:space="0" w:color="auto"/>
              <w:right w:val="nil"/>
            </w:tcBorders>
            <w:shd w:val="clear" w:color="auto" w:fill="auto"/>
            <w:vAlign w:val="center"/>
          </w:tcPr>
          <w:p w:rsidR="001C65D6" w:rsidRPr="00AD35D8" w:rsidRDefault="001C65D6" w:rsidP="002254E4">
            <w:pPr>
              <w:spacing w:before="120" w:after="120"/>
              <w:jc w:val="center"/>
              <w:rPr>
                <w:ins w:id="623" w:author="wjw" w:date="2017-12-10T21:06:00Z"/>
                <w:rFonts w:ascii="宋体" w:hAnsi="宋体"/>
                <w:b/>
                <w:bCs/>
                <w:sz w:val="21"/>
                <w:szCs w:val="21"/>
              </w:rPr>
            </w:pPr>
            <w:ins w:id="624" w:author="wjw" w:date="2017-12-10T21:06:00Z">
              <w:r w:rsidRPr="00AD35D8">
                <w:rPr>
                  <w:rFonts w:ascii="宋体" w:hAnsi="宋体" w:hint="eastAsia"/>
                  <w:b/>
                  <w:bCs/>
                  <w:sz w:val="21"/>
                  <w:szCs w:val="21"/>
                </w:rPr>
                <w:t>测试数据</w:t>
              </w:r>
            </w:ins>
          </w:p>
        </w:tc>
      </w:tr>
      <w:tr w:rsidR="001C65D6" w:rsidRPr="00DA4962" w:rsidTr="002254E4">
        <w:trPr>
          <w:cantSplit/>
          <w:trHeight w:val="301"/>
          <w:ins w:id="625" w:author="wjw" w:date="2017-12-10T21:06:00Z"/>
        </w:trPr>
        <w:tc>
          <w:tcPr>
            <w:tcW w:w="567" w:type="dxa"/>
            <w:tcBorders>
              <w:top w:val="single" w:sz="4" w:space="0" w:color="auto"/>
              <w:left w:val="nil"/>
              <w:bottom w:val="nil"/>
              <w:right w:val="nil"/>
            </w:tcBorders>
            <w:vAlign w:val="center"/>
          </w:tcPr>
          <w:p w:rsidR="001C65D6" w:rsidRPr="00C037B0" w:rsidRDefault="001C65D6" w:rsidP="002254E4">
            <w:pPr>
              <w:spacing w:before="120" w:after="120"/>
              <w:jc w:val="center"/>
              <w:rPr>
                <w:ins w:id="626" w:author="wjw" w:date="2017-12-10T21:06:00Z"/>
                <w:rFonts w:ascii="宋体" w:hAnsi="宋体"/>
                <w:sz w:val="18"/>
                <w:szCs w:val="18"/>
              </w:rPr>
            </w:pPr>
            <w:ins w:id="627" w:author="wjw" w:date="2017-12-10T21:06:00Z">
              <w:r w:rsidRPr="00C037B0">
                <w:rPr>
                  <w:rFonts w:ascii="宋体" w:hAnsi="宋体" w:hint="eastAsia"/>
                  <w:sz w:val="18"/>
                  <w:szCs w:val="18"/>
                </w:rPr>
                <w:t>001</w:t>
              </w:r>
            </w:ins>
          </w:p>
        </w:tc>
        <w:tc>
          <w:tcPr>
            <w:tcW w:w="1134" w:type="dxa"/>
            <w:tcBorders>
              <w:top w:val="single" w:sz="4" w:space="0" w:color="auto"/>
              <w:left w:val="nil"/>
              <w:bottom w:val="nil"/>
              <w:right w:val="nil"/>
            </w:tcBorders>
            <w:vAlign w:val="center"/>
          </w:tcPr>
          <w:p w:rsidR="001C65D6" w:rsidRPr="00C037B0" w:rsidRDefault="001C65D6" w:rsidP="002254E4">
            <w:pPr>
              <w:spacing w:before="120" w:after="120"/>
              <w:jc w:val="center"/>
              <w:rPr>
                <w:ins w:id="628" w:author="wjw" w:date="2017-12-10T21:06:00Z"/>
                <w:rFonts w:ascii="宋体" w:hAnsi="宋体" w:hint="eastAsia"/>
                <w:sz w:val="18"/>
                <w:szCs w:val="18"/>
              </w:rPr>
            </w:pPr>
            <w:ins w:id="629" w:author="wjw" w:date="2017-12-10T21:06:00Z">
              <w:r>
                <w:rPr>
                  <w:rFonts w:ascii="宋体" w:hAnsi="宋体" w:hint="eastAsia"/>
                  <w:sz w:val="18"/>
                  <w:szCs w:val="18"/>
                </w:rPr>
                <w:t>测试</w:t>
              </w:r>
              <w:r>
                <w:rPr>
                  <w:rFonts w:ascii="宋体" w:hAnsi="宋体"/>
                  <w:sz w:val="18"/>
                  <w:szCs w:val="18"/>
                </w:rPr>
                <w:t>集</w:t>
              </w:r>
              <w:r>
                <w:rPr>
                  <w:rFonts w:ascii="宋体" w:hAnsi="宋体" w:hint="eastAsia"/>
                  <w:sz w:val="18"/>
                  <w:szCs w:val="18"/>
                </w:rPr>
                <w:t>1</w:t>
              </w:r>
            </w:ins>
          </w:p>
        </w:tc>
        <w:tc>
          <w:tcPr>
            <w:tcW w:w="1559" w:type="dxa"/>
            <w:tcBorders>
              <w:top w:val="single" w:sz="4" w:space="0" w:color="auto"/>
              <w:left w:val="nil"/>
              <w:bottom w:val="nil"/>
              <w:right w:val="nil"/>
            </w:tcBorders>
            <w:vAlign w:val="center"/>
          </w:tcPr>
          <w:p w:rsidR="001C65D6" w:rsidRPr="00C037B0" w:rsidRDefault="001C65D6" w:rsidP="002254E4">
            <w:pPr>
              <w:spacing w:before="120" w:after="120"/>
              <w:rPr>
                <w:ins w:id="630" w:author="wjw" w:date="2017-12-10T21:06:00Z"/>
                <w:rFonts w:ascii="宋体" w:hAnsi="宋体" w:hint="eastAsia"/>
                <w:sz w:val="18"/>
                <w:szCs w:val="18"/>
              </w:rPr>
            </w:pPr>
            <w:ins w:id="631" w:author="wjw" w:date="2017-12-10T21:06:00Z">
              <w:r>
                <w:rPr>
                  <w:rFonts w:ascii="宋体" w:hAnsi="宋体" w:hint="eastAsia"/>
                  <w:sz w:val="18"/>
                  <w:szCs w:val="18"/>
                </w:rPr>
                <w:t>20</w:t>
              </w:r>
            </w:ins>
            <w:ins w:id="632" w:author="wjw" w:date="2017-12-10T21:07:00Z">
              <w:r>
                <w:rPr>
                  <w:rFonts w:ascii="宋体" w:hAnsi="宋体" w:hint="eastAsia"/>
                  <w:sz w:val="18"/>
                  <w:szCs w:val="18"/>
                </w:rPr>
                <w:t>张</w:t>
              </w:r>
              <w:r>
                <w:rPr>
                  <w:rFonts w:ascii="宋体" w:hAnsi="宋体"/>
                  <w:sz w:val="18"/>
                  <w:szCs w:val="18"/>
                </w:rPr>
                <w:t>图片</w:t>
              </w:r>
            </w:ins>
          </w:p>
        </w:tc>
        <w:tc>
          <w:tcPr>
            <w:tcW w:w="2694" w:type="dxa"/>
            <w:tcBorders>
              <w:top w:val="single" w:sz="4" w:space="0" w:color="auto"/>
              <w:left w:val="nil"/>
              <w:bottom w:val="nil"/>
              <w:right w:val="nil"/>
            </w:tcBorders>
            <w:vAlign w:val="center"/>
          </w:tcPr>
          <w:p w:rsidR="001C65D6" w:rsidRPr="00C037B0" w:rsidRDefault="001C65D6" w:rsidP="002254E4">
            <w:pPr>
              <w:spacing w:before="120" w:after="120"/>
              <w:rPr>
                <w:ins w:id="633" w:author="wjw" w:date="2017-12-10T21:06:00Z"/>
                <w:rFonts w:ascii="宋体" w:hAnsi="宋体" w:hint="eastAsia"/>
                <w:sz w:val="18"/>
                <w:szCs w:val="18"/>
              </w:rPr>
            </w:pPr>
            <w:ins w:id="634" w:author="wjw" w:date="2017-12-10T21:07:00Z">
              <w:r>
                <w:rPr>
                  <w:rFonts w:ascii="宋体" w:hAnsi="宋体" w:hint="eastAsia"/>
                  <w:sz w:val="18"/>
                  <w:szCs w:val="18"/>
                </w:rPr>
                <w:t>能</w:t>
              </w:r>
              <w:r>
                <w:rPr>
                  <w:rFonts w:ascii="宋体" w:hAnsi="宋体"/>
                  <w:sz w:val="18"/>
                  <w:szCs w:val="18"/>
                </w:rPr>
                <w:t>将图片分类正确的正确率大于</w:t>
              </w:r>
              <w:r>
                <w:rPr>
                  <w:rFonts w:ascii="宋体" w:hAnsi="宋体" w:hint="eastAsia"/>
                  <w:sz w:val="18"/>
                  <w:szCs w:val="18"/>
                </w:rPr>
                <w:t>80%</w:t>
              </w:r>
            </w:ins>
          </w:p>
        </w:tc>
        <w:tc>
          <w:tcPr>
            <w:tcW w:w="2410" w:type="dxa"/>
            <w:tcBorders>
              <w:top w:val="single" w:sz="4" w:space="0" w:color="auto"/>
              <w:left w:val="nil"/>
              <w:bottom w:val="nil"/>
              <w:right w:val="nil"/>
            </w:tcBorders>
            <w:vAlign w:val="center"/>
          </w:tcPr>
          <w:p w:rsidR="001C65D6" w:rsidRPr="00C037B0" w:rsidRDefault="001C65D6" w:rsidP="002254E4">
            <w:pPr>
              <w:adjustRightInd w:val="0"/>
              <w:snapToGrid w:val="0"/>
              <w:jc w:val="center"/>
              <w:rPr>
                <w:ins w:id="635" w:author="wjw" w:date="2017-12-10T21:06:00Z"/>
                <w:rFonts w:ascii="宋体" w:hAnsi="宋体" w:hint="eastAsia"/>
                <w:sz w:val="18"/>
                <w:szCs w:val="18"/>
              </w:rPr>
            </w:pPr>
            <w:ins w:id="636" w:author="wjw" w:date="2017-12-10T21:08:00Z">
              <w:r>
                <w:rPr>
                  <w:rFonts w:ascii="宋体" w:hAnsi="宋体"/>
                  <w:sz w:val="18"/>
                  <w:szCs w:val="18"/>
                </w:rPr>
                <w:t>120</w:t>
              </w:r>
              <w:r>
                <w:rPr>
                  <w:rFonts w:ascii="宋体" w:hAnsi="宋体" w:hint="eastAsia"/>
                  <w:sz w:val="18"/>
                  <w:szCs w:val="18"/>
                </w:rPr>
                <w:t>张</w:t>
              </w:r>
              <w:r>
                <w:rPr>
                  <w:rFonts w:ascii="宋体" w:hAnsi="宋体"/>
                  <w:sz w:val="18"/>
                  <w:szCs w:val="18"/>
                </w:rPr>
                <w:t>测试集中的</w:t>
              </w:r>
              <w:r>
                <w:rPr>
                  <w:rFonts w:ascii="宋体" w:hAnsi="宋体" w:hint="eastAsia"/>
                  <w:sz w:val="18"/>
                  <w:szCs w:val="18"/>
                </w:rPr>
                <w:t>前20张</w:t>
              </w:r>
              <w:r>
                <w:rPr>
                  <w:rFonts w:ascii="宋体" w:hAnsi="宋体"/>
                  <w:sz w:val="18"/>
                  <w:szCs w:val="18"/>
                </w:rPr>
                <w:t>图像</w:t>
              </w:r>
            </w:ins>
          </w:p>
        </w:tc>
      </w:tr>
      <w:tr w:rsidR="001C65D6" w:rsidRPr="00DA4962" w:rsidTr="002254E4">
        <w:trPr>
          <w:cantSplit/>
          <w:trHeight w:val="301"/>
          <w:ins w:id="637" w:author="wjw" w:date="2017-12-10T21:06:00Z"/>
        </w:trPr>
        <w:tc>
          <w:tcPr>
            <w:tcW w:w="567" w:type="dxa"/>
            <w:tcBorders>
              <w:top w:val="nil"/>
              <w:left w:val="nil"/>
              <w:bottom w:val="nil"/>
              <w:right w:val="nil"/>
            </w:tcBorders>
            <w:vAlign w:val="center"/>
          </w:tcPr>
          <w:p w:rsidR="001C65D6" w:rsidRPr="00C037B0" w:rsidRDefault="001C65D6" w:rsidP="002254E4">
            <w:pPr>
              <w:spacing w:before="120" w:after="120"/>
              <w:jc w:val="center"/>
              <w:rPr>
                <w:ins w:id="638" w:author="wjw" w:date="2017-12-10T21:06:00Z"/>
                <w:rFonts w:ascii="宋体" w:hAnsi="宋体"/>
                <w:sz w:val="18"/>
                <w:szCs w:val="18"/>
              </w:rPr>
            </w:pPr>
            <w:ins w:id="639" w:author="wjw" w:date="2017-12-10T21:06:00Z">
              <w:r w:rsidRPr="00C037B0">
                <w:rPr>
                  <w:rFonts w:ascii="宋体" w:hAnsi="宋体" w:hint="eastAsia"/>
                  <w:sz w:val="18"/>
                  <w:szCs w:val="18"/>
                </w:rPr>
                <w:t>002</w:t>
              </w:r>
            </w:ins>
          </w:p>
        </w:tc>
        <w:tc>
          <w:tcPr>
            <w:tcW w:w="1134" w:type="dxa"/>
            <w:tcBorders>
              <w:top w:val="nil"/>
              <w:left w:val="nil"/>
              <w:bottom w:val="nil"/>
              <w:right w:val="nil"/>
            </w:tcBorders>
            <w:vAlign w:val="center"/>
          </w:tcPr>
          <w:p w:rsidR="001C65D6" w:rsidRPr="00C037B0" w:rsidRDefault="001C65D6" w:rsidP="002254E4">
            <w:pPr>
              <w:spacing w:before="120" w:after="120"/>
              <w:jc w:val="center"/>
              <w:rPr>
                <w:ins w:id="640" w:author="wjw" w:date="2017-12-10T21:06:00Z"/>
                <w:rFonts w:ascii="宋体" w:hAnsi="宋体"/>
                <w:sz w:val="18"/>
                <w:szCs w:val="18"/>
              </w:rPr>
            </w:pPr>
            <w:ins w:id="641" w:author="wjw" w:date="2017-12-10T21:08:00Z">
              <w:r>
                <w:rPr>
                  <w:rFonts w:ascii="宋体" w:hAnsi="宋体" w:hint="eastAsia"/>
                  <w:sz w:val="18"/>
                  <w:szCs w:val="18"/>
                </w:rPr>
                <w:t>测试集2</w:t>
              </w:r>
            </w:ins>
          </w:p>
        </w:tc>
        <w:tc>
          <w:tcPr>
            <w:tcW w:w="1559" w:type="dxa"/>
            <w:tcBorders>
              <w:top w:val="nil"/>
              <w:left w:val="nil"/>
              <w:bottom w:val="nil"/>
              <w:right w:val="nil"/>
            </w:tcBorders>
            <w:vAlign w:val="center"/>
          </w:tcPr>
          <w:p w:rsidR="001C65D6" w:rsidRPr="00C037B0" w:rsidRDefault="001C65D6" w:rsidP="002254E4">
            <w:pPr>
              <w:spacing w:before="120" w:after="120"/>
              <w:rPr>
                <w:ins w:id="642" w:author="wjw" w:date="2017-12-10T21:06:00Z"/>
                <w:rFonts w:ascii="宋体" w:hAnsi="宋体" w:hint="eastAsia"/>
                <w:sz w:val="18"/>
                <w:szCs w:val="18"/>
              </w:rPr>
            </w:pPr>
            <w:ins w:id="643" w:author="wjw" w:date="2017-12-10T21:06:00Z">
              <w:r>
                <w:rPr>
                  <w:rFonts w:ascii="宋体" w:hAnsi="宋体"/>
                  <w:sz w:val="18"/>
                  <w:szCs w:val="18"/>
                </w:rPr>
                <w:t>40</w:t>
              </w:r>
            </w:ins>
            <w:ins w:id="644" w:author="wjw" w:date="2017-12-10T21:09:00Z">
              <w:r>
                <w:rPr>
                  <w:rFonts w:ascii="宋体" w:hAnsi="宋体" w:hint="eastAsia"/>
                  <w:sz w:val="18"/>
                  <w:szCs w:val="18"/>
                </w:rPr>
                <w:t>张</w:t>
              </w:r>
              <w:r>
                <w:rPr>
                  <w:rFonts w:ascii="宋体" w:hAnsi="宋体"/>
                  <w:sz w:val="18"/>
                  <w:szCs w:val="18"/>
                </w:rPr>
                <w:t>图片</w:t>
              </w:r>
            </w:ins>
          </w:p>
        </w:tc>
        <w:tc>
          <w:tcPr>
            <w:tcW w:w="2694" w:type="dxa"/>
            <w:tcBorders>
              <w:top w:val="nil"/>
              <w:left w:val="nil"/>
              <w:bottom w:val="nil"/>
              <w:right w:val="nil"/>
            </w:tcBorders>
            <w:vAlign w:val="center"/>
          </w:tcPr>
          <w:p w:rsidR="001C65D6" w:rsidRPr="00C037B0" w:rsidRDefault="001C65D6" w:rsidP="002254E4">
            <w:pPr>
              <w:spacing w:before="120" w:after="120"/>
              <w:rPr>
                <w:ins w:id="645" w:author="wjw" w:date="2017-12-10T21:06:00Z"/>
                <w:rFonts w:ascii="宋体" w:hAnsi="宋体"/>
                <w:sz w:val="18"/>
                <w:szCs w:val="18"/>
              </w:rPr>
            </w:pPr>
            <w:ins w:id="646" w:author="wjw" w:date="2017-12-10T21:09:00Z">
              <w:r>
                <w:rPr>
                  <w:rFonts w:ascii="宋体" w:hAnsi="宋体" w:hint="eastAsia"/>
                  <w:sz w:val="18"/>
                  <w:szCs w:val="18"/>
                </w:rPr>
                <w:t>能</w:t>
              </w:r>
              <w:r>
                <w:rPr>
                  <w:rFonts w:ascii="宋体" w:hAnsi="宋体"/>
                  <w:sz w:val="18"/>
                  <w:szCs w:val="18"/>
                </w:rPr>
                <w:t>将图片分类正确的正确率大于</w:t>
              </w:r>
              <w:r>
                <w:rPr>
                  <w:rFonts w:ascii="宋体" w:hAnsi="宋体" w:hint="eastAsia"/>
                  <w:sz w:val="18"/>
                  <w:szCs w:val="18"/>
                </w:rPr>
                <w:t>80%</w:t>
              </w:r>
            </w:ins>
          </w:p>
        </w:tc>
        <w:tc>
          <w:tcPr>
            <w:tcW w:w="2410" w:type="dxa"/>
            <w:tcBorders>
              <w:top w:val="nil"/>
              <w:left w:val="nil"/>
              <w:bottom w:val="nil"/>
              <w:right w:val="nil"/>
            </w:tcBorders>
            <w:vAlign w:val="center"/>
          </w:tcPr>
          <w:p w:rsidR="001C65D6" w:rsidRPr="00C037B0" w:rsidRDefault="001C65D6" w:rsidP="001C65D6">
            <w:pPr>
              <w:spacing w:before="120" w:after="120"/>
              <w:jc w:val="center"/>
              <w:rPr>
                <w:ins w:id="647" w:author="wjw" w:date="2017-12-10T21:06:00Z"/>
                <w:rFonts w:ascii="宋体" w:hAnsi="宋体" w:hint="eastAsia"/>
                <w:sz w:val="18"/>
                <w:szCs w:val="18"/>
              </w:rPr>
            </w:pPr>
            <w:ins w:id="648" w:author="wjw" w:date="2017-12-10T21:09:00Z">
              <w:r>
                <w:rPr>
                  <w:rFonts w:ascii="宋体" w:hAnsi="宋体"/>
                  <w:sz w:val="18"/>
                  <w:szCs w:val="18"/>
                </w:rPr>
                <w:t>120</w:t>
              </w:r>
              <w:r>
                <w:rPr>
                  <w:rFonts w:ascii="宋体" w:hAnsi="宋体" w:hint="eastAsia"/>
                  <w:sz w:val="18"/>
                  <w:szCs w:val="18"/>
                </w:rPr>
                <w:t>张</w:t>
              </w:r>
              <w:r>
                <w:rPr>
                  <w:rFonts w:ascii="宋体" w:hAnsi="宋体"/>
                  <w:sz w:val="18"/>
                  <w:szCs w:val="18"/>
                </w:rPr>
                <w:t>测试集中的</w:t>
              </w:r>
              <w:r>
                <w:rPr>
                  <w:rFonts w:ascii="宋体" w:hAnsi="宋体" w:hint="eastAsia"/>
                  <w:sz w:val="18"/>
                  <w:szCs w:val="18"/>
                </w:rPr>
                <w:t>前</w:t>
              </w:r>
              <w:r>
                <w:rPr>
                  <w:rFonts w:ascii="宋体" w:hAnsi="宋体" w:hint="eastAsia"/>
                  <w:sz w:val="18"/>
                  <w:szCs w:val="18"/>
                </w:rPr>
                <w:t>4</w:t>
              </w:r>
              <w:r>
                <w:rPr>
                  <w:rFonts w:ascii="宋体" w:hAnsi="宋体" w:hint="eastAsia"/>
                  <w:sz w:val="18"/>
                  <w:szCs w:val="18"/>
                </w:rPr>
                <w:t>0张</w:t>
              </w:r>
              <w:r>
                <w:rPr>
                  <w:rFonts w:ascii="宋体" w:hAnsi="宋体"/>
                  <w:sz w:val="18"/>
                  <w:szCs w:val="18"/>
                </w:rPr>
                <w:t>图像</w:t>
              </w:r>
            </w:ins>
          </w:p>
        </w:tc>
      </w:tr>
      <w:tr w:rsidR="001C65D6" w:rsidRPr="00DA4962" w:rsidTr="002254E4">
        <w:trPr>
          <w:cantSplit/>
          <w:trHeight w:val="301"/>
          <w:ins w:id="649" w:author="wjw" w:date="2017-12-10T21:06:00Z"/>
        </w:trPr>
        <w:tc>
          <w:tcPr>
            <w:tcW w:w="567" w:type="dxa"/>
            <w:tcBorders>
              <w:top w:val="nil"/>
              <w:left w:val="nil"/>
              <w:bottom w:val="nil"/>
              <w:right w:val="nil"/>
            </w:tcBorders>
            <w:vAlign w:val="center"/>
          </w:tcPr>
          <w:p w:rsidR="001C65D6" w:rsidRPr="00C037B0" w:rsidRDefault="001C65D6" w:rsidP="002254E4">
            <w:pPr>
              <w:spacing w:before="120" w:after="120"/>
              <w:jc w:val="center"/>
              <w:rPr>
                <w:ins w:id="650" w:author="wjw" w:date="2017-12-10T21:06:00Z"/>
                <w:rFonts w:ascii="宋体" w:hAnsi="宋体"/>
                <w:sz w:val="18"/>
                <w:szCs w:val="18"/>
              </w:rPr>
            </w:pPr>
            <w:ins w:id="651" w:author="wjw" w:date="2017-12-10T21:06:00Z">
              <w:r w:rsidRPr="00C037B0">
                <w:rPr>
                  <w:rFonts w:ascii="宋体" w:hAnsi="宋体" w:hint="eastAsia"/>
                  <w:sz w:val="18"/>
                  <w:szCs w:val="18"/>
                </w:rPr>
                <w:t>003</w:t>
              </w:r>
            </w:ins>
          </w:p>
        </w:tc>
        <w:tc>
          <w:tcPr>
            <w:tcW w:w="1134" w:type="dxa"/>
            <w:tcBorders>
              <w:top w:val="nil"/>
              <w:left w:val="nil"/>
              <w:bottom w:val="nil"/>
              <w:right w:val="nil"/>
            </w:tcBorders>
            <w:vAlign w:val="center"/>
          </w:tcPr>
          <w:p w:rsidR="001C65D6" w:rsidRPr="00C037B0" w:rsidRDefault="001C65D6" w:rsidP="002254E4">
            <w:pPr>
              <w:spacing w:before="120" w:after="120"/>
              <w:jc w:val="center"/>
              <w:rPr>
                <w:ins w:id="652" w:author="wjw" w:date="2017-12-10T21:06:00Z"/>
                <w:rFonts w:ascii="宋体" w:hAnsi="宋体"/>
                <w:sz w:val="18"/>
                <w:szCs w:val="18"/>
              </w:rPr>
            </w:pPr>
            <w:ins w:id="653" w:author="wjw" w:date="2017-12-10T21:10:00Z">
              <w:r>
                <w:rPr>
                  <w:rFonts w:ascii="宋体" w:hAnsi="宋体" w:hint="eastAsia"/>
                  <w:sz w:val="18"/>
                  <w:szCs w:val="18"/>
                </w:rPr>
                <w:t>测试集3</w:t>
              </w:r>
            </w:ins>
          </w:p>
        </w:tc>
        <w:tc>
          <w:tcPr>
            <w:tcW w:w="1559" w:type="dxa"/>
            <w:tcBorders>
              <w:top w:val="nil"/>
              <w:left w:val="nil"/>
              <w:bottom w:val="nil"/>
              <w:right w:val="nil"/>
            </w:tcBorders>
            <w:vAlign w:val="center"/>
          </w:tcPr>
          <w:p w:rsidR="001C65D6" w:rsidRPr="00C037B0" w:rsidRDefault="001C65D6" w:rsidP="002254E4">
            <w:pPr>
              <w:spacing w:before="120" w:after="120"/>
              <w:rPr>
                <w:ins w:id="654" w:author="wjw" w:date="2017-12-10T21:06:00Z"/>
                <w:rFonts w:ascii="宋体" w:hAnsi="宋体" w:hint="eastAsia"/>
                <w:sz w:val="18"/>
                <w:szCs w:val="18"/>
              </w:rPr>
            </w:pPr>
            <w:ins w:id="655" w:author="wjw" w:date="2017-12-10T21:10:00Z">
              <w:r>
                <w:rPr>
                  <w:rFonts w:ascii="宋体" w:hAnsi="宋体" w:hint="eastAsia"/>
                  <w:kern w:val="1"/>
                  <w:sz w:val="18"/>
                  <w:szCs w:val="18"/>
                </w:rPr>
                <w:t>60张</w:t>
              </w:r>
              <w:r>
                <w:rPr>
                  <w:rFonts w:ascii="宋体" w:hAnsi="宋体"/>
                  <w:kern w:val="1"/>
                  <w:sz w:val="18"/>
                  <w:szCs w:val="18"/>
                </w:rPr>
                <w:t>图片</w:t>
              </w:r>
            </w:ins>
          </w:p>
        </w:tc>
        <w:tc>
          <w:tcPr>
            <w:tcW w:w="2694" w:type="dxa"/>
            <w:tcBorders>
              <w:top w:val="nil"/>
              <w:left w:val="nil"/>
              <w:bottom w:val="nil"/>
              <w:right w:val="nil"/>
            </w:tcBorders>
            <w:vAlign w:val="center"/>
          </w:tcPr>
          <w:p w:rsidR="001C65D6" w:rsidRPr="00C037B0" w:rsidRDefault="001C65D6" w:rsidP="002254E4">
            <w:pPr>
              <w:spacing w:before="120" w:after="120"/>
              <w:rPr>
                <w:ins w:id="656" w:author="wjw" w:date="2017-12-10T21:06:00Z"/>
                <w:rFonts w:ascii="宋体" w:hAnsi="宋体"/>
                <w:sz w:val="18"/>
                <w:szCs w:val="18"/>
              </w:rPr>
            </w:pPr>
            <w:ins w:id="657" w:author="wjw" w:date="2017-12-10T21:10:00Z">
              <w:r>
                <w:rPr>
                  <w:rFonts w:ascii="宋体" w:hAnsi="宋体" w:hint="eastAsia"/>
                  <w:sz w:val="18"/>
                  <w:szCs w:val="18"/>
                </w:rPr>
                <w:t>能</w:t>
              </w:r>
              <w:r>
                <w:rPr>
                  <w:rFonts w:ascii="宋体" w:hAnsi="宋体"/>
                  <w:sz w:val="18"/>
                  <w:szCs w:val="18"/>
                </w:rPr>
                <w:t>将图片分类正确的正确率大于</w:t>
              </w:r>
              <w:r>
                <w:rPr>
                  <w:rFonts w:ascii="宋体" w:hAnsi="宋体" w:hint="eastAsia"/>
                  <w:sz w:val="18"/>
                  <w:szCs w:val="18"/>
                </w:rPr>
                <w:t>80%</w:t>
              </w:r>
            </w:ins>
          </w:p>
        </w:tc>
        <w:tc>
          <w:tcPr>
            <w:tcW w:w="2410" w:type="dxa"/>
            <w:tcBorders>
              <w:top w:val="nil"/>
              <w:left w:val="nil"/>
              <w:bottom w:val="nil"/>
              <w:right w:val="nil"/>
            </w:tcBorders>
            <w:vAlign w:val="center"/>
          </w:tcPr>
          <w:p w:rsidR="001C65D6" w:rsidRPr="00C037B0" w:rsidRDefault="001C65D6" w:rsidP="002254E4">
            <w:pPr>
              <w:spacing w:before="120" w:after="120"/>
              <w:jc w:val="center"/>
              <w:rPr>
                <w:ins w:id="658" w:author="wjw" w:date="2017-12-10T21:06:00Z"/>
                <w:rFonts w:ascii="宋体" w:hAnsi="宋体"/>
                <w:sz w:val="18"/>
                <w:szCs w:val="18"/>
              </w:rPr>
            </w:pPr>
            <w:ins w:id="659" w:author="wjw" w:date="2017-12-10T21:10:00Z">
              <w:r>
                <w:rPr>
                  <w:rFonts w:ascii="宋体" w:hAnsi="宋体"/>
                  <w:sz w:val="18"/>
                  <w:szCs w:val="18"/>
                </w:rPr>
                <w:t>1</w:t>
              </w:r>
              <w:r>
                <w:rPr>
                  <w:rFonts w:ascii="宋体" w:hAnsi="宋体"/>
                  <w:sz w:val="18"/>
                  <w:szCs w:val="18"/>
                </w:rPr>
                <w:t>20</w:t>
              </w:r>
              <w:r>
                <w:rPr>
                  <w:rFonts w:ascii="宋体" w:hAnsi="宋体" w:hint="eastAsia"/>
                  <w:sz w:val="18"/>
                  <w:szCs w:val="18"/>
                </w:rPr>
                <w:t>张</w:t>
              </w:r>
              <w:r>
                <w:rPr>
                  <w:rFonts w:ascii="宋体" w:hAnsi="宋体"/>
                  <w:sz w:val="18"/>
                  <w:szCs w:val="18"/>
                </w:rPr>
                <w:t>测试集中的</w:t>
              </w:r>
              <w:r>
                <w:rPr>
                  <w:rFonts w:ascii="宋体" w:hAnsi="宋体" w:hint="eastAsia"/>
                  <w:sz w:val="18"/>
                  <w:szCs w:val="18"/>
                </w:rPr>
                <w:t>前</w:t>
              </w:r>
              <w:r>
                <w:rPr>
                  <w:rFonts w:ascii="宋体" w:hAnsi="宋体"/>
                  <w:sz w:val="18"/>
                  <w:szCs w:val="18"/>
                </w:rPr>
                <w:t>6</w:t>
              </w:r>
              <w:r>
                <w:rPr>
                  <w:rFonts w:ascii="宋体" w:hAnsi="宋体" w:hint="eastAsia"/>
                  <w:sz w:val="18"/>
                  <w:szCs w:val="18"/>
                </w:rPr>
                <w:t>0张</w:t>
              </w:r>
              <w:r>
                <w:rPr>
                  <w:rFonts w:ascii="宋体" w:hAnsi="宋体"/>
                  <w:sz w:val="18"/>
                  <w:szCs w:val="18"/>
                </w:rPr>
                <w:t>图像</w:t>
              </w:r>
            </w:ins>
          </w:p>
        </w:tc>
      </w:tr>
      <w:tr w:rsidR="001C65D6" w:rsidRPr="00DA4962" w:rsidTr="002254E4">
        <w:trPr>
          <w:cantSplit/>
          <w:trHeight w:val="301"/>
          <w:ins w:id="660" w:author="wjw" w:date="2017-12-10T21:06:00Z"/>
        </w:trPr>
        <w:tc>
          <w:tcPr>
            <w:tcW w:w="567" w:type="dxa"/>
            <w:tcBorders>
              <w:top w:val="nil"/>
              <w:left w:val="nil"/>
              <w:bottom w:val="single" w:sz="4" w:space="0" w:color="auto"/>
              <w:right w:val="nil"/>
            </w:tcBorders>
            <w:vAlign w:val="center"/>
          </w:tcPr>
          <w:p w:rsidR="001C65D6" w:rsidRPr="00C037B0" w:rsidRDefault="001C65D6" w:rsidP="002254E4">
            <w:pPr>
              <w:spacing w:before="120" w:after="120"/>
              <w:jc w:val="center"/>
              <w:rPr>
                <w:ins w:id="661" w:author="wjw" w:date="2017-12-10T21:06:00Z"/>
                <w:rFonts w:ascii="宋体" w:hAnsi="宋体"/>
                <w:sz w:val="18"/>
                <w:szCs w:val="18"/>
              </w:rPr>
            </w:pPr>
            <w:ins w:id="662" w:author="wjw" w:date="2017-12-10T21:06:00Z">
              <w:r w:rsidRPr="00C037B0">
                <w:rPr>
                  <w:rFonts w:ascii="宋体" w:hAnsi="宋体" w:hint="eastAsia"/>
                  <w:sz w:val="18"/>
                  <w:szCs w:val="18"/>
                </w:rPr>
                <w:t>004</w:t>
              </w:r>
            </w:ins>
          </w:p>
        </w:tc>
        <w:tc>
          <w:tcPr>
            <w:tcW w:w="1134" w:type="dxa"/>
            <w:tcBorders>
              <w:top w:val="nil"/>
              <w:left w:val="nil"/>
              <w:bottom w:val="single" w:sz="4" w:space="0" w:color="auto"/>
              <w:right w:val="nil"/>
            </w:tcBorders>
            <w:vAlign w:val="center"/>
          </w:tcPr>
          <w:p w:rsidR="001C65D6" w:rsidRPr="00C037B0" w:rsidRDefault="001C65D6" w:rsidP="002254E4">
            <w:pPr>
              <w:spacing w:before="120" w:after="120"/>
              <w:jc w:val="center"/>
              <w:rPr>
                <w:ins w:id="663" w:author="wjw" w:date="2017-12-10T21:06:00Z"/>
                <w:rFonts w:ascii="宋体" w:hAnsi="宋体"/>
                <w:sz w:val="18"/>
                <w:szCs w:val="18"/>
              </w:rPr>
            </w:pPr>
            <w:ins w:id="664" w:author="wjw" w:date="2017-12-10T21:10:00Z">
              <w:r>
                <w:rPr>
                  <w:rFonts w:ascii="宋体" w:hAnsi="宋体" w:hint="eastAsia"/>
                  <w:sz w:val="18"/>
                  <w:szCs w:val="18"/>
                </w:rPr>
                <w:t>测试集4</w:t>
              </w:r>
            </w:ins>
          </w:p>
        </w:tc>
        <w:tc>
          <w:tcPr>
            <w:tcW w:w="1559" w:type="dxa"/>
            <w:tcBorders>
              <w:top w:val="nil"/>
              <w:left w:val="nil"/>
              <w:bottom w:val="single" w:sz="4" w:space="0" w:color="auto"/>
              <w:right w:val="nil"/>
            </w:tcBorders>
            <w:vAlign w:val="center"/>
          </w:tcPr>
          <w:p w:rsidR="001C65D6" w:rsidRPr="00C037B0" w:rsidRDefault="001C65D6" w:rsidP="002254E4">
            <w:pPr>
              <w:spacing w:before="120" w:after="120"/>
              <w:rPr>
                <w:ins w:id="665" w:author="wjw" w:date="2017-12-10T21:06:00Z"/>
                <w:rFonts w:ascii="宋体" w:hAnsi="宋体" w:hint="eastAsia"/>
                <w:kern w:val="1"/>
                <w:sz w:val="18"/>
                <w:szCs w:val="18"/>
              </w:rPr>
            </w:pPr>
            <w:ins w:id="666" w:author="wjw" w:date="2017-12-10T21:10:00Z">
              <w:r>
                <w:rPr>
                  <w:rFonts w:ascii="宋体" w:hAnsi="宋体" w:hint="eastAsia"/>
                  <w:kern w:val="1"/>
                  <w:sz w:val="18"/>
                  <w:szCs w:val="18"/>
                </w:rPr>
                <w:t>120张</w:t>
              </w:r>
              <w:r>
                <w:rPr>
                  <w:rFonts w:ascii="宋体" w:hAnsi="宋体"/>
                  <w:kern w:val="1"/>
                  <w:sz w:val="18"/>
                  <w:szCs w:val="18"/>
                </w:rPr>
                <w:t>图片</w:t>
              </w:r>
            </w:ins>
          </w:p>
        </w:tc>
        <w:tc>
          <w:tcPr>
            <w:tcW w:w="2694" w:type="dxa"/>
            <w:tcBorders>
              <w:top w:val="nil"/>
              <w:left w:val="nil"/>
              <w:bottom w:val="single" w:sz="4" w:space="0" w:color="auto"/>
              <w:right w:val="nil"/>
            </w:tcBorders>
            <w:vAlign w:val="center"/>
          </w:tcPr>
          <w:p w:rsidR="001C65D6" w:rsidRPr="00C037B0" w:rsidRDefault="001C65D6" w:rsidP="001C65D6">
            <w:pPr>
              <w:spacing w:before="120" w:after="120"/>
              <w:rPr>
                <w:ins w:id="667" w:author="wjw" w:date="2017-12-10T21:06:00Z"/>
                <w:rFonts w:ascii="宋体" w:hAnsi="宋体"/>
                <w:sz w:val="18"/>
                <w:szCs w:val="18"/>
              </w:rPr>
            </w:pPr>
            <w:ins w:id="668" w:author="wjw" w:date="2017-12-10T21:11:00Z">
              <w:r>
                <w:rPr>
                  <w:rFonts w:ascii="宋体" w:hAnsi="宋体" w:hint="eastAsia"/>
                  <w:sz w:val="18"/>
                  <w:szCs w:val="18"/>
                </w:rPr>
                <w:t>能</w:t>
              </w:r>
              <w:r>
                <w:rPr>
                  <w:rFonts w:ascii="宋体" w:hAnsi="宋体"/>
                  <w:sz w:val="18"/>
                  <w:szCs w:val="18"/>
                </w:rPr>
                <w:t>将图片分类正确的正确率大于</w:t>
              </w:r>
              <w:r>
                <w:rPr>
                  <w:rFonts w:ascii="宋体" w:hAnsi="宋体" w:hint="eastAsia"/>
                  <w:sz w:val="18"/>
                  <w:szCs w:val="18"/>
                </w:rPr>
                <w:t>80%</w:t>
              </w:r>
              <w:r w:rsidRPr="00C037B0">
                <w:rPr>
                  <w:rFonts w:ascii="宋体" w:hAnsi="宋体"/>
                  <w:sz w:val="18"/>
                  <w:szCs w:val="18"/>
                </w:rPr>
                <w:t xml:space="preserve"> </w:t>
              </w:r>
            </w:ins>
          </w:p>
        </w:tc>
        <w:tc>
          <w:tcPr>
            <w:tcW w:w="2410" w:type="dxa"/>
            <w:tcBorders>
              <w:top w:val="nil"/>
              <w:left w:val="nil"/>
              <w:bottom w:val="single" w:sz="4" w:space="0" w:color="auto"/>
              <w:right w:val="nil"/>
            </w:tcBorders>
            <w:vAlign w:val="center"/>
          </w:tcPr>
          <w:p w:rsidR="001C65D6" w:rsidRPr="001C65D6" w:rsidRDefault="001C65D6" w:rsidP="002254E4">
            <w:pPr>
              <w:spacing w:before="120" w:after="120"/>
              <w:jc w:val="center"/>
              <w:rPr>
                <w:ins w:id="669" w:author="wjw" w:date="2017-12-10T21:06:00Z"/>
                <w:rFonts w:ascii="宋体" w:hAnsi="宋体" w:hint="eastAsia"/>
                <w:sz w:val="18"/>
                <w:szCs w:val="18"/>
              </w:rPr>
            </w:pPr>
            <w:ins w:id="670" w:author="wjw" w:date="2017-12-10T21:11:00Z">
              <w:r>
                <w:rPr>
                  <w:rFonts w:ascii="宋体" w:hAnsi="宋体" w:hint="eastAsia"/>
                  <w:sz w:val="18"/>
                  <w:szCs w:val="18"/>
                </w:rPr>
                <w:t>全部</w:t>
              </w:r>
              <w:r>
                <w:rPr>
                  <w:rFonts w:ascii="宋体" w:hAnsi="宋体"/>
                  <w:sz w:val="18"/>
                  <w:szCs w:val="18"/>
                </w:rPr>
                <w:t>测试集</w:t>
              </w:r>
              <w:r>
                <w:rPr>
                  <w:rFonts w:ascii="宋体" w:hAnsi="宋体" w:hint="eastAsia"/>
                  <w:sz w:val="18"/>
                  <w:szCs w:val="18"/>
                </w:rPr>
                <w:t>120张</w:t>
              </w:r>
              <w:r>
                <w:rPr>
                  <w:rFonts w:ascii="宋体" w:hAnsi="宋体"/>
                  <w:sz w:val="18"/>
                  <w:szCs w:val="18"/>
                </w:rPr>
                <w:t>图像</w:t>
              </w:r>
            </w:ins>
          </w:p>
        </w:tc>
      </w:tr>
    </w:tbl>
    <w:p w:rsidR="001C65D6" w:rsidRPr="001C65D6" w:rsidRDefault="001C65D6" w:rsidP="001C65D6">
      <w:pPr>
        <w:rPr>
          <w:rFonts w:hint="eastAsia"/>
        </w:rPr>
        <w:pPrChange w:id="671" w:author="wjw" w:date="2017-12-10T21:03:00Z">
          <w:pPr>
            <w:pStyle w:val="20505"/>
            <w:spacing w:before="120" w:after="120"/>
          </w:pPr>
        </w:pPrChange>
      </w:pPr>
      <w:ins w:id="672" w:author="wjw" w:date="2017-12-10T21:11:00Z">
        <w:r>
          <w:rPr>
            <w:rFonts w:hint="eastAsia"/>
          </w:rPr>
          <w:t>表</w:t>
        </w:r>
        <w:r>
          <w:rPr>
            <w:rFonts w:hint="eastAsia"/>
          </w:rPr>
          <w:t>6</w:t>
        </w:r>
        <w:r>
          <w:t xml:space="preserve">.2 </w:t>
        </w:r>
        <w:r>
          <w:rPr>
            <w:rFonts w:hint="eastAsia"/>
          </w:rPr>
          <w:t>测试</w:t>
        </w:r>
        <w:r>
          <w:t>用例表</w:t>
        </w:r>
      </w:ins>
    </w:p>
    <w:p w:rsidR="00372FD5" w:rsidRDefault="00372FD5">
      <w:pPr>
        <w:pStyle w:val="20505"/>
        <w:spacing w:before="120" w:after="120"/>
        <w:rPr>
          <w:ins w:id="673" w:author="wjw" w:date="2017-12-10T21:11:00Z"/>
          <w:sz w:val="28"/>
          <w:szCs w:val="28"/>
        </w:rPr>
      </w:pPr>
      <w:bookmarkStart w:id="674" w:name="_Toc490218719"/>
      <w:r>
        <w:rPr>
          <w:rFonts w:hint="eastAsia"/>
          <w:sz w:val="28"/>
          <w:szCs w:val="28"/>
        </w:rPr>
        <w:t>测试</w:t>
      </w:r>
      <w:r>
        <w:rPr>
          <w:sz w:val="28"/>
          <w:szCs w:val="28"/>
        </w:rPr>
        <w:t>结果</w:t>
      </w:r>
      <w:bookmarkEnd w:id="674"/>
    </w:p>
    <w:p w:rsidR="004173EF" w:rsidRDefault="004173EF" w:rsidP="004173EF">
      <w:pPr>
        <w:rPr>
          <w:ins w:id="675" w:author="wjw" w:date="2017-12-10T21:13:00Z"/>
        </w:rPr>
        <w:pPrChange w:id="676" w:author="wjw" w:date="2017-12-10T21:11:00Z">
          <w:pPr>
            <w:pStyle w:val="20505"/>
            <w:spacing w:before="120" w:after="120"/>
          </w:pPr>
        </w:pPrChange>
      </w:pPr>
      <w:ins w:id="677" w:author="wjw" w:date="2017-12-10T21:12:00Z">
        <w:r>
          <w:rPr>
            <w:rFonts w:hint="eastAsia"/>
          </w:rPr>
          <w:t>根据</w:t>
        </w:r>
        <w:r>
          <w:rPr>
            <w:rFonts w:hint="eastAsia"/>
          </w:rPr>
          <w:t>6</w:t>
        </w:r>
        <w:r>
          <w:t>.2</w:t>
        </w:r>
        <w:r>
          <w:rPr>
            <w:rFonts w:hint="eastAsia"/>
          </w:rPr>
          <w:t>测试</w:t>
        </w:r>
        <w:r>
          <w:t>用例表所描述的方法进行测试，统计</w:t>
        </w:r>
        <w:r>
          <w:rPr>
            <w:rFonts w:hint="eastAsia"/>
          </w:rPr>
          <w:t>得到</w:t>
        </w:r>
        <w:r>
          <w:t>的结果如表</w:t>
        </w:r>
        <w:r>
          <w:rPr>
            <w:rFonts w:hint="eastAsia"/>
          </w:rPr>
          <w:t>6</w:t>
        </w:r>
        <w:r>
          <w:t>.3</w:t>
        </w:r>
      </w:ins>
      <w:ins w:id="678" w:author="wjw" w:date="2017-12-10T21:13:00Z">
        <w:r>
          <w:rPr>
            <w:rFonts w:hint="eastAsia"/>
          </w:rPr>
          <w:t>所示</w:t>
        </w:r>
        <w:r>
          <w:t>。</w:t>
        </w:r>
      </w:ins>
    </w:p>
    <w:p w:rsidR="004173EF" w:rsidRDefault="004173EF" w:rsidP="004173EF">
      <w:pPr>
        <w:rPr>
          <w:ins w:id="679" w:author="wjw" w:date="2017-12-10T21:14:00Z"/>
        </w:rPr>
        <w:pPrChange w:id="680" w:author="wjw" w:date="2017-12-10T21:11:00Z">
          <w:pPr>
            <w:pStyle w:val="20505"/>
            <w:spacing w:before="120" w:after="120"/>
          </w:pPr>
        </w:pPrChang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1598"/>
        <w:gridCol w:w="1481"/>
        <w:gridCol w:w="1481"/>
        <w:gridCol w:w="1060"/>
      </w:tblGrid>
      <w:tr w:rsidR="004173EF" w:rsidRPr="00DA4962" w:rsidTr="002254E4">
        <w:trPr>
          <w:trHeight w:val="249"/>
          <w:jc w:val="center"/>
          <w:ins w:id="681" w:author="wjw" w:date="2017-12-10T21:14:00Z"/>
        </w:trPr>
        <w:tc>
          <w:tcPr>
            <w:tcW w:w="0" w:type="auto"/>
            <w:tcBorders>
              <w:top w:val="single" w:sz="4" w:space="0" w:color="auto"/>
              <w:left w:val="nil"/>
              <w:bottom w:val="single" w:sz="4" w:space="0" w:color="auto"/>
              <w:right w:val="nil"/>
            </w:tcBorders>
            <w:vAlign w:val="center"/>
          </w:tcPr>
          <w:p w:rsidR="004173EF" w:rsidRPr="004619D9" w:rsidRDefault="004173EF" w:rsidP="002254E4">
            <w:pPr>
              <w:widowControl/>
              <w:spacing w:before="120" w:after="120"/>
              <w:jc w:val="center"/>
              <w:rPr>
                <w:ins w:id="682" w:author="wjw" w:date="2017-12-10T21:14:00Z"/>
                <w:b/>
                <w:sz w:val="21"/>
                <w:szCs w:val="21"/>
              </w:rPr>
            </w:pPr>
            <w:ins w:id="683" w:author="wjw" w:date="2017-12-10T21:14:00Z">
              <w:r>
                <w:rPr>
                  <w:rFonts w:hint="eastAsia"/>
                  <w:b/>
                  <w:sz w:val="21"/>
                  <w:szCs w:val="21"/>
                </w:rPr>
                <w:lastRenderedPageBreak/>
                <w:t>测试</w:t>
              </w:r>
              <w:r>
                <w:rPr>
                  <w:rFonts w:hint="eastAsia"/>
                  <w:b/>
                  <w:sz w:val="21"/>
                  <w:szCs w:val="21"/>
                </w:rPr>
                <w:t>次序</w:t>
              </w:r>
            </w:ins>
          </w:p>
        </w:tc>
        <w:tc>
          <w:tcPr>
            <w:tcW w:w="0" w:type="auto"/>
            <w:tcBorders>
              <w:top w:val="single" w:sz="4" w:space="0" w:color="auto"/>
              <w:left w:val="nil"/>
              <w:bottom w:val="single" w:sz="4" w:space="0" w:color="auto"/>
              <w:right w:val="nil"/>
            </w:tcBorders>
            <w:vAlign w:val="center"/>
          </w:tcPr>
          <w:p w:rsidR="004173EF" w:rsidRPr="004619D9" w:rsidRDefault="004173EF" w:rsidP="002254E4">
            <w:pPr>
              <w:widowControl/>
              <w:spacing w:before="120" w:after="120"/>
              <w:jc w:val="center"/>
              <w:rPr>
                <w:ins w:id="684" w:author="wjw" w:date="2017-12-10T21:14:00Z"/>
                <w:b/>
                <w:sz w:val="21"/>
                <w:szCs w:val="21"/>
              </w:rPr>
            </w:pPr>
            <w:ins w:id="685" w:author="wjw" w:date="2017-12-10T21:14:00Z">
              <w:r>
                <w:rPr>
                  <w:rFonts w:hint="eastAsia"/>
                  <w:b/>
                  <w:sz w:val="21"/>
                  <w:szCs w:val="21"/>
                </w:rPr>
                <w:t>训练时间</w:t>
              </w:r>
              <w:r w:rsidRPr="009720E3">
                <w:rPr>
                  <w:rFonts w:hint="eastAsia"/>
                  <w:b/>
                  <w:sz w:val="21"/>
                  <w:szCs w:val="21"/>
                </w:rPr>
                <w:t>（</w:t>
              </w:r>
            </w:ins>
            <w:ins w:id="686" w:author="wjw" w:date="2017-12-10T21:15:00Z">
              <w:r>
                <w:rPr>
                  <w:b/>
                  <w:sz w:val="21"/>
                  <w:szCs w:val="21"/>
                </w:rPr>
                <w:t>h</w:t>
              </w:r>
            </w:ins>
            <w:ins w:id="687" w:author="wjw" w:date="2017-12-10T21:14:00Z">
              <w:r w:rsidRPr="009720E3">
                <w:rPr>
                  <w:rFonts w:hint="eastAsia"/>
                  <w:b/>
                  <w:sz w:val="21"/>
                  <w:szCs w:val="21"/>
                </w:rPr>
                <w:t>）</w:t>
              </w:r>
            </w:ins>
          </w:p>
        </w:tc>
        <w:tc>
          <w:tcPr>
            <w:tcW w:w="0" w:type="auto"/>
            <w:tcBorders>
              <w:top w:val="single" w:sz="4" w:space="0" w:color="auto"/>
              <w:left w:val="nil"/>
              <w:bottom w:val="single" w:sz="4" w:space="0" w:color="auto"/>
              <w:right w:val="nil"/>
            </w:tcBorders>
            <w:vAlign w:val="center"/>
          </w:tcPr>
          <w:p w:rsidR="004173EF" w:rsidRPr="004619D9" w:rsidRDefault="004173EF" w:rsidP="004173EF">
            <w:pPr>
              <w:widowControl/>
              <w:spacing w:before="120" w:after="120"/>
              <w:rPr>
                <w:ins w:id="688" w:author="wjw" w:date="2017-12-10T21:14:00Z"/>
                <w:b/>
                <w:sz w:val="21"/>
                <w:szCs w:val="21"/>
              </w:rPr>
              <w:pPrChange w:id="689" w:author="wjw" w:date="2017-12-10T21:14:00Z">
                <w:pPr>
                  <w:widowControl/>
                  <w:spacing w:before="120" w:after="120"/>
                  <w:jc w:val="center"/>
                </w:pPr>
              </w:pPrChange>
            </w:pPr>
            <w:ins w:id="690" w:author="wjw" w:date="2017-12-10T21:14:00Z">
              <w:r>
                <w:rPr>
                  <w:rFonts w:hint="eastAsia"/>
                  <w:b/>
                  <w:sz w:val="21"/>
                  <w:szCs w:val="21"/>
                </w:rPr>
                <w:t>错误率</w:t>
              </w:r>
              <w:r w:rsidRPr="009720E3">
                <w:rPr>
                  <w:rFonts w:hint="eastAsia"/>
                  <w:b/>
                  <w:sz w:val="21"/>
                  <w:szCs w:val="21"/>
                </w:rPr>
                <w:t>（</w:t>
              </w:r>
              <w:r>
                <w:rPr>
                  <w:rFonts w:hint="eastAsia"/>
                  <w:b/>
                  <w:sz w:val="21"/>
                  <w:szCs w:val="21"/>
                </w:rPr>
                <w:t>%</w:t>
              </w:r>
              <w:r w:rsidRPr="009720E3">
                <w:rPr>
                  <w:rFonts w:hint="eastAsia"/>
                  <w:b/>
                  <w:sz w:val="21"/>
                  <w:szCs w:val="21"/>
                </w:rPr>
                <w:t>）</w:t>
              </w:r>
            </w:ins>
          </w:p>
        </w:tc>
        <w:tc>
          <w:tcPr>
            <w:tcW w:w="0" w:type="auto"/>
            <w:tcBorders>
              <w:top w:val="single" w:sz="4" w:space="0" w:color="auto"/>
              <w:left w:val="nil"/>
              <w:bottom w:val="single" w:sz="4" w:space="0" w:color="auto"/>
              <w:right w:val="nil"/>
            </w:tcBorders>
          </w:tcPr>
          <w:p w:rsidR="004173EF" w:rsidRPr="004619D9" w:rsidRDefault="004173EF" w:rsidP="004173EF">
            <w:pPr>
              <w:widowControl/>
              <w:spacing w:before="120" w:after="120"/>
              <w:rPr>
                <w:ins w:id="691" w:author="wjw" w:date="2017-12-10T21:14:00Z"/>
                <w:b/>
                <w:sz w:val="21"/>
                <w:szCs w:val="21"/>
              </w:rPr>
              <w:pPrChange w:id="692" w:author="wjw" w:date="2017-12-10T21:14:00Z">
                <w:pPr>
                  <w:widowControl/>
                  <w:spacing w:before="120" w:after="120"/>
                  <w:jc w:val="center"/>
                </w:pPr>
              </w:pPrChange>
            </w:pPr>
            <w:ins w:id="693" w:author="wjw" w:date="2017-12-10T21:15:00Z">
              <w:r>
                <w:rPr>
                  <w:rFonts w:hint="eastAsia"/>
                  <w:b/>
                  <w:sz w:val="21"/>
                  <w:szCs w:val="21"/>
                </w:rPr>
                <w:t>准确</w:t>
              </w:r>
              <w:r>
                <w:rPr>
                  <w:b/>
                  <w:sz w:val="21"/>
                  <w:szCs w:val="21"/>
                </w:rPr>
                <w:t>度</w:t>
              </w:r>
            </w:ins>
            <w:ins w:id="694" w:author="wjw" w:date="2017-12-10T21:14:00Z">
              <w:r>
                <w:rPr>
                  <w:rFonts w:hint="eastAsia"/>
                  <w:b/>
                  <w:sz w:val="21"/>
                  <w:szCs w:val="21"/>
                </w:rPr>
                <w:t>（</w:t>
              </w:r>
              <w:r>
                <w:rPr>
                  <w:rFonts w:hint="eastAsia"/>
                  <w:b/>
                  <w:sz w:val="21"/>
                  <w:szCs w:val="21"/>
                </w:rPr>
                <w:t>%</w:t>
              </w:r>
              <w:r>
                <w:rPr>
                  <w:rFonts w:hint="eastAsia"/>
                  <w:b/>
                  <w:sz w:val="21"/>
                  <w:szCs w:val="21"/>
                </w:rPr>
                <w:t>）</w:t>
              </w:r>
            </w:ins>
          </w:p>
        </w:tc>
        <w:tc>
          <w:tcPr>
            <w:tcW w:w="0" w:type="auto"/>
            <w:tcBorders>
              <w:top w:val="single" w:sz="4" w:space="0" w:color="auto"/>
              <w:left w:val="nil"/>
              <w:bottom w:val="single" w:sz="4" w:space="0" w:color="auto"/>
              <w:right w:val="nil"/>
            </w:tcBorders>
            <w:vAlign w:val="center"/>
          </w:tcPr>
          <w:p w:rsidR="004173EF" w:rsidRPr="004619D9" w:rsidRDefault="004173EF" w:rsidP="002254E4">
            <w:pPr>
              <w:widowControl/>
              <w:spacing w:before="120" w:after="120"/>
              <w:jc w:val="center"/>
              <w:rPr>
                <w:ins w:id="695" w:author="wjw" w:date="2017-12-10T21:14:00Z"/>
                <w:b/>
                <w:sz w:val="21"/>
                <w:szCs w:val="21"/>
              </w:rPr>
            </w:pPr>
            <w:ins w:id="696" w:author="wjw" w:date="2017-12-10T21:14:00Z">
              <w:r w:rsidRPr="004619D9">
                <w:rPr>
                  <w:rFonts w:hint="eastAsia"/>
                  <w:b/>
                  <w:sz w:val="21"/>
                  <w:szCs w:val="21"/>
                </w:rPr>
                <w:t>是否</w:t>
              </w:r>
              <w:r>
                <w:rPr>
                  <w:rFonts w:hint="eastAsia"/>
                  <w:b/>
                  <w:sz w:val="21"/>
                  <w:szCs w:val="21"/>
                </w:rPr>
                <w:t>通过</w:t>
              </w:r>
            </w:ins>
          </w:p>
        </w:tc>
      </w:tr>
      <w:tr w:rsidR="004173EF" w:rsidRPr="00DA4962" w:rsidTr="002254E4">
        <w:trPr>
          <w:trHeight w:val="301"/>
          <w:jc w:val="center"/>
          <w:ins w:id="697" w:author="wjw" w:date="2017-12-10T21:14:00Z"/>
        </w:trPr>
        <w:tc>
          <w:tcPr>
            <w:tcW w:w="0" w:type="auto"/>
            <w:tcBorders>
              <w:top w:val="single" w:sz="4" w:space="0" w:color="auto"/>
              <w:left w:val="nil"/>
              <w:bottom w:val="nil"/>
              <w:right w:val="nil"/>
            </w:tcBorders>
            <w:vAlign w:val="center"/>
          </w:tcPr>
          <w:p w:rsidR="004173EF" w:rsidRPr="00C037B0" w:rsidRDefault="004173EF" w:rsidP="002254E4">
            <w:pPr>
              <w:widowControl/>
              <w:spacing w:before="120" w:after="120"/>
              <w:jc w:val="center"/>
              <w:rPr>
                <w:ins w:id="698" w:author="wjw" w:date="2017-12-10T21:14:00Z"/>
                <w:sz w:val="18"/>
                <w:szCs w:val="18"/>
              </w:rPr>
            </w:pPr>
            <w:ins w:id="699" w:author="wjw" w:date="2017-12-10T21:14:00Z">
              <w:r w:rsidRPr="00C037B0">
                <w:rPr>
                  <w:sz w:val="18"/>
                  <w:szCs w:val="18"/>
                </w:rPr>
                <w:t>1</w:t>
              </w:r>
            </w:ins>
          </w:p>
        </w:tc>
        <w:tc>
          <w:tcPr>
            <w:tcW w:w="0" w:type="auto"/>
            <w:tcBorders>
              <w:top w:val="single" w:sz="4" w:space="0" w:color="auto"/>
              <w:left w:val="nil"/>
              <w:bottom w:val="nil"/>
              <w:right w:val="nil"/>
            </w:tcBorders>
            <w:vAlign w:val="center"/>
          </w:tcPr>
          <w:p w:rsidR="004173EF" w:rsidRPr="00C037B0" w:rsidRDefault="004173EF" w:rsidP="002254E4">
            <w:pPr>
              <w:spacing w:before="120" w:after="120"/>
              <w:jc w:val="center"/>
              <w:rPr>
                <w:ins w:id="700" w:author="wjw" w:date="2017-12-10T21:14:00Z"/>
                <w:sz w:val="18"/>
                <w:szCs w:val="18"/>
              </w:rPr>
            </w:pPr>
            <w:ins w:id="701" w:author="wjw" w:date="2017-12-10T21:15:00Z">
              <w:r>
                <w:rPr>
                  <w:rFonts w:hint="eastAsia"/>
                  <w:sz w:val="18"/>
                  <w:szCs w:val="18"/>
                </w:rPr>
                <w:t>12</w:t>
              </w:r>
            </w:ins>
          </w:p>
        </w:tc>
        <w:tc>
          <w:tcPr>
            <w:tcW w:w="0" w:type="auto"/>
            <w:tcBorders>
              <w:top w:val="single" w:sz="4" w:space="0" w:color="auto"/>
              <w:left w:val="nil"/>
              <w:bottom w:val="nil"/>
              <w:right w:val="nil"/>
            </w:tcBorders>
            <w:vAlign w:val="center"/>
          </w:tcPr>
          <w:p w:rsidR="004173EF" w:rsidRPr="00C037B0" w:rsidRDefault="007A33E3" w:rsidP="002254E4">
            <w:pPr>
              <w:widowControl/>
              <w:spacing w:before="120" w:after="120"/>
              <w:jc w:val="center"/>
              <w:rPr>
                <w:ins w:id="702" w:author="wjw" w:date="2017-12-10T21:14:00Z"/>
                <w:rFonts w:hint="eastAsia"/>
                <w:sz w:val="18"/>
                <w:szCs w:val="18"/>
              </w:rPr>
            </w:pPr>
            <w:ins w:id="703" w:author="wjw" w:date="2017-12-10T21:14:00Z">
              <w:r>
                <w:rPr>
                  <w:sz w:val="18"/>
                  <w:szCs w:val="18"/>
                </w:rPr>
                <w:t>5</w:t>
              </w:r>
            </w:ins>
            <w:ins w:id="704" w:author="wjw" w:date="2017-12-10T21:24:00Z">
              <w:r>
                <w:rPr>
                  <w:sz w:val="18"/>
                  <w:szCs w:val="18"/>
                </w:rPr>
                <w:t>.45</w:t>
              </w:r>
            </w:ins>
          </w:p>
        </w:tc>
        <w:tc>
          <w:tcPr>
            <w:tcW w:w="0" w:type="auto"/>
            <w:tcBorders>
              <w:top w:val="single" w:sz="4" w:space="0" w:color="auto"/>
              <w:left w:val="nil"/>
              <w:bottom w:val="nil"/>
              <w:right w:val="nil"/>
            </w:tcBorders>
          </w:tcPr>
          <w:p w:rsidR="004173EF" w:rsidRPr="00C037B0" w:rsidRDefault="007A33E3" w:rsidP="002254E4">
            <w:pPr>
              <w:widowControl/>
              <w:spacing w:before="120" w:after="120"/>
              <w:jc w:val="center"/>
              <w:rPr>
                <w:ins w:id="705" w:author="wjw" w:date="2017-12-10T21:14:00Z"/>
                <w:sz w:val="18"/>
                <w:szCs w:val="18"/>
              </w:rPr>
            </w:pPr>
            <w:ins w:id="706" w:author="wjw" w:date="2017-12-10T21:24:00Z">
              <w:r>
                <w:rPr>
                  <w:sz w:val="18"/>
                  <w:szCs w:val="18"/>
                </w:rPr>
                <w:t>94.55</w:t>
              </w:r>
            </w:ins>
          </w:p>
        </w:tc>
        <w:tc>
          <w:tcPr>
            <w:tcW w:w="0" w:type="auto"/>
            <w:tcBorders>
              <w:top w:val="single" w:sz="4" w:space="0" w:color="auto"/>
              <w:left w:val="nil"/>
              <w:bottom w:val="nil"/>
              <w:right w:val="nil"/>
            </w:tcBorders>
            <w:vAlign w:val="center"/>
          </w:tcPr>
          <w:p w:rsidR="004173EF" w:rsidRPr="00C037B0" w:rsidRDefault="004173EF" w:rsidP="002254E4">
            <w:pPr>
              <w:widowControl/>
              <w:spacing w:before="120" w:after="120"/>
              <w:jc w:val="center"/>
              <w:rPr>
                <w:ins w:id="707" w:author="wjw" w:date="2017-12-10T21:14:00Z"/>
                <w:sz w:val="18"/>
                <w:szCs w:val="18"/>
              </w:rPr>
            </w:pPr>
            <w:ins w:id="708" w:author="wjw" w:date="2017-12-10T21:14:00Z">
              <w:r w:rsidRPr="00C037B0">
                <w:rPr>
                  <w:rFonts w:hint="eastAsia"/>
                  <w:sz w:val="18"/>
                  <w:szCs w:val="18"/>
                </w:rPr>
                <w:t>是</w:t>
              </w:r>
            </w:ins>
          </w:p>
        </w:tc>
      </w:tr>
      <w:tr w:rsidR="004173EF" w:rsidRPr="00DA4962" w:rsidTr="002254E4">
        <w:trPr>
          <w:trHeight w:val="301"/>
          <w:jc w:val="center"/>
          <w:ins w:id="709" w:author="wjw" w:date="2017-12-10T21:14:00Z"/>
        </w:trPr>
        <w:tc>
          <w:tcPr>
            <w:tcW w:w="0" w:type="auto"/>
            <w:tcBorders>
              <w:top w:val="nil"/>
              <w:left w:val="nil"/>
              <w:bottom w:val="nil"/>
              <w:right w:val="nil"/>
            </w:tcBorders>
            <w:vAlign w:val="center"/>
          </w:tcPr>
          <w:p w:rsidR="004173EF" w:rsidRPr="00C037B0" w:rsidRDefault="004173EF" w:rsidP="002254E4">
            <w:pPr>
              <w:widowControl/>
              <w:spacing w:before="120" w:after="120"/>
              <w:jc w:val="center"/>
              <w:rPr>
                <w:ins w:id="710" w:author="wjw" w:date="2017-12-10T21:14:00Z"/>
                <w:sz w:val="18"/>
                <w:szCs w:val="18"/>
              </w:rPr>
            </w:pPr>
            <w:ins w:id="711" w:author="wjw" w:date="2017-12-10T21:14:00Z">
              <w:r w:rsidRPr="00C037B0">
                <w:rPr>
                  <w:rFonts w:hint="eastAsia"/>
                  <w:sz w:val="18"/>
                  <w:szCs w:val="18"/>
                </w:rPr>
                <w:t>2</w:t>
              </w:r>
            </w:ins>
          </w:p>
        </w:tc>
        <w:tc>
          <w:tcPr>
            <w:tcW w:w="0" w:type="auto"/>
            <w:tcBorders>
              <w:top w:val="nil"/>
              <w:left w:val="nil"/>
              <w:bottom w:val="nil"/>
              <w:right w:val="nil"/>
            </w:tcBorders>
            <w:vAlign w:val="center"/>
          </w:tcPr>
          <w:p w:rsidR="004173EF" w:rsidRPr="00C037B0" w:rsidRDefault="004173EF" w:rsidP="004173EF">
            <w:pPr>
              <w:spacing w:before="120" w:after="120"/>
              <w:jc w:val="center"/>
              <w:rPr>
                <w:ins w:id="712" w:author="wjw" w:date="2017-12-10T21:14:00Z"/>
                <w:sz w:val="18"/>
                <w:szCs w:val="18"/>
              </w:rPr>
            </w:pPr>
            <w:ins w:id="713" w:author="wjw" w:date="2017-12-10T21:15:00Z">
              <w:r>
                <w:rPr>
                  <w:sz w:val="18"/>
                  <w:szCs w:val="18"/>
                </w:rPr>
                <w:t>12</w:t>
              </w:r>
            </w:ins>
          </w:p>
        </w:tc>
        <w:tc>
          <w:tcPr>
            <w:tcW w:w="0" w:type="auto"/>
            <w:tcBorders>
              <w:top w:val="nil"/>
              <w:left w:val="nil"/>
              <w:bottom w:val="nil"/>
              <w:right w:val="nil"/>
            </w:tcBorders>
            <w:vAlign w:val="center"/>
          </w:tcPr>
          <w:p w:rsidR="004173EF" w:rsidRPr="00C037B0" w:rsidRDefault="007A33E3" w:rsidP="002254E4">
            <w:pPr>
              <w:widowControl/>
              <w:spacing w:before="120" w:after="120"/>
              <w:jc w:val="center"/>
              <w:rPr>
                <w:ins w:id="714" w:author="wjw" w:date="2017-12-10T21:14:00Z"/>
                <w:sz w:val="18"/>
                <w:szCs w:val="18"/>
              </w:rPr>
            </w:pPr>
            <w:ins w:id="715" w:author="wjw" w:date="2017-12-10T21:14:00Z">
              <w:r>
                <w:rPr>
                  <w:rFonts w:hint="eastAsia"/>
                  <w:sz w:val="18"/>
                  <w:szCs w:val="18"/>
                </w:rPr>
                <w:t>10.23</w:t>
              </w:r>
            </w:ins>
          </w:p>
        </w:tc>
        <w:tc>
          <w:tcPr>
            <w:tcW w:w="0" w:type="auto"/>
            <w:tcBorders>
              <w:top w:val="nil"/>
              <w:left w:val="nil"/>
              <w:bottom w:val="nil"/>
              <w:right w:val="nil"/>
            </w:tcBorders>
          </w:tcPr>
          <w:p w:rsidR="004173EF" w:rsidRPr="00C037B0" w:rsidRDefault="007A33E3" w:rsidP="007A33E3">
            <w:pPr>
              <w:widowControl/>
              <w:spacing w:before="120" w:after="120"/>
              <w:jc w:val="center"/>
              <w:rPr>
                <w:ins w:id="716" w:author="wjw" w:date="2017-12-10T21:14:00Z"/>
                <w:sz w:val="18"/>
                <w:szCs w:val="18"/>
              </w:rPr>
            </w:pPr>
            <w:ins w:id="717" w:author="wjw" w:date="2017-12-10T21:25:00Z">
              <w:r>
                <w:rPr>
                  <w:sz w:val="18"/>
                  <w:szCs w:val="18"/>
                </w:rPr>
                <w:t>89.77</w:t>
              </w:r>
            </w:ins>
          </w:p>
        </w:tc>
        <w:tc>
          <w:tcPr>
            <w:tcW w:w="0" w:type="auto"/>
            <w:tcBorders>
              <w:top w:val="nil"/>
              <w:left w:val="nil"/>
              <w:bottom w:val="nil"/>
              <w:right w:val="nil"/>
            </w:tcBorders>
            <w:vAlign w:val="center"/>
          </w:tcPr>
          <w:p w:rsidR="004173EF" w:rsidRPr="00C037B0" w:rsidRDefault="004173EF" w:rsidP="002254E4">
            <w:pPr>
              <w:widowControl/>
              <w:spacing w:before="120" w:after="120"/>
              <w:jc w:val="center"/>
              <w:rPr>
                <w:ins w:id="718" w:author="wjw" w:date="2017-12-10T21:14:00Z"/>
                <w:sz w:val="18"/>
                <w:szCs w:val="18"/>
              </w:rPr>
            </w:pPr>
            <w:ins w:id="719" w:author="wjw" w:date="2017-12-10T21:14:00Z">
              <w:r w:rsidRPr="00C037B0">
                <w:rPr>
                  <w:rFonts w:hint="eastAsia"/>
                  <w:sz w:val="18"/>
                  <w:szCs w:val="18"/>
                </w:rPr>
                <w:t>是</w:t>
              </w:r>
            </w:ins>
          </w:p>
        </w:tc>
        <w:bookmarkStart w:id="720" w:name="_GoBack"/>
        <w:bookmarkEnd w:id="720"/>
      </w:tr>
      <w:tr w:rsidR="004173EF" w:rsidRPr="00DA4962" w:rsidTr="002254E4">
        <w:trPr>
          <w:trHeight w:val="301"/>
          <w:jc w:val="center"/>
          <w:ins w:id="721" w:author="wjw" w:date="2017-12-10T21:14:00Z"/>
        </w:trPr>
        <w:tc>
          <w:tcPr>
            <w:tcW w:w="0" w:type="auto"/>
            <w:tcBorders>
              <w:top w:val="nil"/>
              <w:left w:val="nil"/>
              <w:bottom w:val="nil"/>
              <w:right w:val="nil"/>
            </w:tcBorders>
            <w:vAlign w:val="center"/>
          </w:tcPr>
          <w:p w:rsidR="004173EF" w:rsidRPr="00C037B0" w:rsidRDefault="004173EF" w:rsidP="002254E4">
            <w:pPr>
              <w:widowControl/>
              <w:spacing w:before="120" w:after="120"/>
              <w:jc w:val="center"/>
              <w:rPr>
                <w:ins w:id="722" w:author="wjw" w:date="2017-12-10T21:14:00Z"/>
                <w:sz w:val="18"/>
                <w:szCs w:val="18"/>
              </w:rPr>
            </w:pPr>
            <w:ins w:id="723" w:author="wjw" w:date="2017-12-10T21:14:00Z">
              <w:r w:rsidRPr="00C037B0">
                <w:rPr>
                  <w:rFonts w:hint="eastAsia"/>
                  <w:sz w:val="18"/>
                  <w:szCs w:val="18"/>
                </w:rPr>
                <w:t>3</w:t>
              </w:r>
            </w:ins>
          </w:p>
        </w:tc>
        <w:tc>
          <w:tcPr>
            <w:tcW w:w="0" w:type="auto"/>
            <w:tcBorders>
              <w:top w:val="nil"/>
              <w:left w:val="nil"/>
              <w:bottom w:val="nil"/>
              <w:right w:val="nil"/>
            </w:tcBorders>
            <w:vAlign w:val="center"/>
          </w:tcPr>
          <w:p w:rsidR="004173EF" w:rsidRPr="00C037B0" w:rsidRDefault="004173EF" w:rsidP="002254E4">
            <w:pPr>
              <w:spacing w:before="120" w:after="120"/>
              <w:jc w:val="center"/>
              <w:rPr>
                <w:ins w:id="724" w:author="wjw" w:date="2017-12-10T21:14:00Z"/>
                <w:sz w:val="18"/>
                <w:szCs w:val="18"/>
              </w:rPr>
            </w:pPr>
            <w:ins w:id="725" w:author="wjw" w:date="2017-12-10T21:14:00Z">
              <w:r>
                <w:rPr>
                  <w:rFonts w:hint="eastAsia"/>
                  <w:sz w:val="18"/>
                  <w:szCs w:val="18"/>
                </w:rPr>
                <w:t>12</w:t>
              </w:r>
            </w:ins>
          </w:p>
        </w:tc>
        <w:tc>
          <w:tcPr>
            <w:tcW w:w="0" w:type="auto"/>
            <w:tcBorders>
              <w:top w:val="nil"/>
              <w:left w:val="nil"/>
              <w:bottom w:val="nil"/>
              <w:right w:val="nil"/>
            </w:tcBorders>
            <w:vAlign w:val="center"/>
          </w:tcPr>
          <w:p w:rsidR="004173EF" w:rsidRPr="00C037B0" w:rsidRDefault="007A33E3" w:rsidP="002254E4">
            <w:pPr>
              <w:widowControl/>
              <w:spacing w:before="120" w:after="120"/>
              <w:jc w:val="center"/>
              <w:rPr>
                <w:ins w:id="726" w:author="wjw" w:date="2017-12-10T21:14:00Z"/>
                <w:sz w:val="18"/>
                <w:szCs w:val="18"/>
              </w:rPr>
            </w:pPr>
            <w:ins w:id="727" w:author="wjw" w:date="2017-12-10T21:25:00Z">
              <w:r>
                <w:rPr>
                  <w:sz w:val="18"/>
                  <w:szCs w:val="18"/>
                </w:rPr>
                <w:t>10.35</w:t>
              </w:r>
            </w:ins>
          </w:p>
        </w:tc>
        <w:tc>
          <w:tcPr>
            <w:tcW w:w="0" w:type="auto"/>
            <w:tcBorders>
              <w:top w:val="nil"/>
              <w:left w:val="nil"/>
              <w:bottom w:val="nil"/>
              <w:right w:val="nil"/>
            </w:tcBorders>
          </w:tcPr>
          <w:p w:rsidR="004173EF" w:rsidRPr="00C037B0" w:rsidRDefault="007A33E3" w:rsidP="007A33E3">
            <w:pPr>
              <w:widowControl/>
              <w:spacing w:before="120" w:after="120"/>
              <w:jc w:val="center"/>
              <w:rPr>
                <w:ins w:id="728" w:author="wjw" w:date="2017-12-10T21:14:00Z"/>
                <w:sz w:val="18"/>
                <w:szCs w:val="18"/>
              </w:rPr>
            </w:pPr>
            <w:ins w:id="729" w:author="wjw" w:date="2017-12-10T21:25:00Z">
              <w:r>
                <w:rPr>
                  <w:sz w:val="18"/>
                  <w:szCs w:val="18"/>
                </w:rPr>
                <w:t>89.65</w:t>
              </w:r>
            </w:ins>
          </w:p>
        </w:tc>
        <w:tc>
          <w:tcPr>
            <w:tcW w:w="0" w:type="auto"/>
            <w:tcBorders>
              <w:top w:val="nil"/>
              <w:left w:val="nil"/>
              <w:bottom w:val="nil"/>
              <w:right w:val="nil"/>
            </w:tcBorders>
            <w:vAlign w:val="center"/>
          </w:tcPr>
          <w:p w:rsidR="004173EF" w:rsidRPr="00C037B0" w:rsidRDefault="004173EF" w:rsidP="002254E4">
            <w:pPr>
              <w:widowControl/>
              <w:spacing w:before="120" w:after="120"/>
              <w:jc w:val="center"/>
              <w:rPr>
                <w:ins w:id="730" w:author="wjw" w:date="2017-12-10T21:14:00Z"/>
                <w:sz w:val="18"/>
                <w:szCs w:val="18"/>
              </w:rPr>
            </w:pPr>
            <w:ins w:id="731" w:author="wjw" w:date="2017-12-10T21:14:00Z">
              <w:r w:rsidRPr="00C037B0">
                <w:rPr>
                  <w:rFonts w:hint="eastAsia"/>
                  <w:sz w:val="18"/>
                  <w:szCs w:val="18"/>
                </w:rPr>
                <w:t>是</w:t>
              </w:r>
            </w:ins>
          </w:p>
        </w:tc>
      </w:tr>
      <w:tr w:rsidR="004173EF" w:rsidRPr="00DA4962" w:rsidTr="002254E4">
        <w:trPr>
          <w:trHeight w:val="301"/>
          <w:jc w:val="center"/>
          <w:ins w:id="732" w:author="wjw" w:date="2017-12-10T21:14:00Z"/>
        </w:trPr>
        <w:tc>
          <w:tcPr>
            <w:tcW w:w="0" w:type="auto"/>
            <w:tcBorders>
              <w:top w:val="nil"/>
              <w:left w:val="nil"/>
              <w:bottom w:val="nil"/>
              <w:right w:val="nil"/>
            </w:tcBorders>
            <w:vAlign w:val="center"/>
          </w:tcPr>
          <w:p w:rsidR="004173EF" w:rsidRPr="00C037B0" w:rsidRDefault="004173EF" w:rsidP="002254E4">
            <w:pPr>
              <w:widowControl/>
              <w:spacing w:before="120" w:after="120"/>
              <w:jc w:val="center"/>
              <w:rPr>
                <w:ins w:id="733" w:author="wjw" w:date="2017-12-10T21:14:00Z"/>
                <w:sz w:val="18"/>
                <w:szCs w:val="18"/>
              </w:rPr>
            </w:pPr>
            <w:ins w:id="734" w:author="wjw" w:date="2017-12-10T21:14:00Z">
              <w:r w:rsidRPr="00C037B0">
                <w:rPr>
                  <w:rFonts w:hint="eastAsia"/>
                  <w:sz w:val="18"/>
                  <w:szCs w:val="18"/>
                </w:rPr>
                <w:t>4</w:t>
              </w:r>
            </w:ins>
          </w:p>
        </w:tc>
        <w:tc>
          <w:tcPr>
            <w:tcW w:w="0" w:type="auto"/>
            <w:tcBorders>
              <w:top w:val="nil"/>
              <w:left w:val="nil"/>
              <w:bottom w:val="nil"/>
              <w:right w:val="nil"/>
            </w:tcBorders>
            <w:vAlign w:val="center"/>
          </w:tcPr>
          <w:p w:rsidR="004173EF" w:rsidRPr="00C037B0" w:rsidRDefault="004173EF" w:rsidP="002254E4">
            <w:pPr>
              <w:spacing w:before="120" w:after="120"/>
              <w:jc w:val="center"/>
              <w:rPr>
                <w:ins w:id="735" w:author="wjw" w:date="2017-12-10T21:14:00Z"/>
                <w:sz w:val="18"/>
                <w:szCs w:val="18"/>
              </w:rPr>
            </w:pPr>
            <w:ins w:id="736" w:author="wjw" w:date="2017-12-10T21:14:00Z">
              <w:r>
                <w:rPr>
                  <w:rFonts w:hint="eastAsia"/>
                  <w:sz w:val="18"/>
                  <w:szCs w:val="18"/>
                </w:rPr>
                <w:t>12</w:t>
              </w:r>
            </w:ins>
          </w:p>
        </w:tc>
        <w:tc>
          <w:tcPr>
            <w:tcW w:w="0" w:type="auto"/>
            <w:tcBorders>
              <w:top w:val="nil"/>
              <w:left w:val="nil"/>
              <w:bottom w:val="nil"/>
              <w:right w:val="nil"/>
            </w:tcBorders>
            <w:vAlign w:val="center"/>
          </w:tcPr>
          <w:p w:rsidR="004173EF" w:rsidRPr="00C037B0" w:rsidRDefault="007A33E3" w:rsidP="002254E4">
            <w:pPr>
              <w:widowControl/>
              <w:spacing w:before="120" w:after="120"/>
              <w:jc w:val="center"/>
              <w:rPr>
                <w:ins w:id="737" w:author="wjw" w:date="2017-12-10T21:14:00Z"/>
                <w:sz w:val="18"/>
                <w:szCs w:val="18"/>
              </w:rPr>
            </w:pPr>
            <w:ins w:id="738" w:author="wjw" w:date="2017-12-10T21:14:00Z">
              <w:r>
                <w:rPr>
                  <w:rFonts w:hint="eastAsia"/>
                  <w:sz w:val="18"/>
                  <w:szCs w:val="18"/>
                </w:rPr>
                <w:t>9.87</w:t>
              </w:r>
            </w:ins>
          </w:p>
        </w:tc>
        <w:tc>
          <w:tcPr>
            <w:tcW w:w="0" w:type="auto"/>
            <w:tcBorders>
              <w:top w:val="nil"/>
              <w:left w:val="nil"/>
              <w:bottom w:val="nil"/>
              <w:right w:val="nil"/>
            </w:tcBorders>
          </w:tcPr>
          <w:p w:rsidR="004173EF" w:rsidRPr="00C037B0" w:rsidRDefault="007A33E3" w:rsidP="002254E4">
            <w:pPr>
              <w:widowControl/>
              <w:spacing w:before="120" w:after="120"/>
              <w:jc w:val="center"/>
              <w:rPr>
                <w:ins w:id="739" w:author="wjw" w:date="2017-12-10T21:14:00Z"/>
                <w:sz w:val="18"/>
                <w:szCs w:val="18"/>
              </w:rPr>
            </w:pPr>
            <w:ins w:id="740" w:author="wjw" w:date="2017-12-10T21:14:00Z">
              <w:r>
                <w:rPr>
                  <w:rFonts w:hint="eastAsia"/>
                  <w:sz w:val="18"/>
                  <w:szCs w:val="18"/>
                </w:rPr>
                <w:t>90.13</w:t>
              </w:r>
            </w:ins>
          </w:p>
        </w:tc>
        <w:tc>
          <w:tcPr>
            <w:tcW w:w="0" w:type="auto"/>
            <w:tcBorders>
              <w:top w:val="nil"/>
              <w:left w:val="nil"/>
              <w:bottom w:val="nil"/>
              <w:right w:val="nil"/>
            </w:tcBorders>
            <w:vAlign w:val="center"/>
          </w:tcPr>
          <w:p w:rsidR="004173EF" w:rsidRPr="00C037B0" w:rsidRDefault="004173EF" w:rsidP="002254E4">
            <w:pPr>
              <w:widowControl/>
              <w:spacing w:before="120" w:after="120"/>
              <w:jc w:val="center"/>
              <w:rPr>
                <w:ins w:id="741" w:author="wjw" w:date="2017-12-10T21:14:00Z"/>
                <w:sz w:val="18"/>
                <w:szCs w:val="18"/>
              </w:rPr>
            </w:pPr>
            <w:ins w:id="742" w:author="wjw" w:date="2017-12-10T21:14:00Z">
              <w:r w:rsidRPr="00C037B0">
                <w:rPr>
                  <w:rFonts w:hint="eastAsia"/>
                  <w:sz w:val="18"/>
                  <w:szCs w:val="18"/>
                </w:rPr>
                <w:t>是</w:t>
              </w:r>
            </w:ins>
          </w:p>
        </w:tc>
      </w:tr>
      <w:tr w:rsidR="004173EF" w:rsidRPr="00DA4962" w:rsidTr="002254E4">
        <w:trPr>
          <w:trHeight w:val="301"/>
          <w:jc w:val="center"/>
          <w:ins w:id="743" w:author="wjw" w:date="2017-12-10T21:14:00Z"/>
        </w:trPr>
        <w:tc>
          <w:tcPr>
            <w:tcW w:w="0" w:type="auto"/>
            <w:tcBorders>
              <w:top w:val="nil"/>
              <w:left w:val="nil"/>
              <w:bottom w:val="single" w:sz="4" w:space="0" w:color="auto"/>
              <w:right w:val="nil"/>
            </w:tcBorders>
            <w:vAlign w:val="center"/>
          </w:tcPr>
          <w:p w:rsidR="004173EF" w:rsidRPr="00C037B0" w:rsidRDefault="004173EF" w:rsidP="002254E4">
            <w:pPr>
              <w:widowControl/>
              <w:spacing w:before="120" w:after="120"/>
              <w:jc w:val="center"/>
              <w:rPr>
                <w:ins w:id="744" w:author="wjw" w:date="2017-12-10T21:14:00Z"/>
                <w:sz w:val="18"/>
                <w:szCs w:val="18"/>
              </w:rPr>
            </w:pPr>
            <w:ins w:id="745" w:author="wjw" w:date="2017-12-10T21:14:00Z">
              <w:r w:rsidRPr="00C037B0">
                <w:rPr>
                  <w:rFonts w:hint="eastAsia"/>
                  <w:sz w:val="18"/>
                  <w:szCs w:val="18"/>
                </w:rPr>
                <w:t>5</w:t>
              </w:r>
            </w:ins>
          </w:p>
        </w:tc>
        <w:tc>
          <w:tcPr>
            <w:tcW w:w="0" w:type="auto"/>
            <w:tcBorders>
              <w:top w:val="nil"/>
              <w:left w:val="nil"/>
              <w:bottom w:val="single" w:sz="4" w:space="0" w:color="auto"/>
              <w:right w:val="nil"/>
            </w:tcBorders>
            <w:vAlign w:val="center"/>
          </w:tcPr>
          <w:p w:rsidR="004173EF" w:rsidRPr="00C037B0" w:rsidRDefault="004173EF" w:rsidP="004173EF">
            <w:pPr>
              <w:spacing w:before="120" w:after="120"/>
              <w:jc w:val="center"/>
              <w:rPr>
                <w:ins w:id="746" w:author="wjw" w:date="2017-12-10T21:14:00Z"/>
                <w:sz w:val="18"/>
                <w:szCs w:val="18"/>
              </w:rPr>
            </w:pPr>
            <w:ins w:id="747" w:author="wjw" w:date="2017-12-10T21:16:00Z">
              <w:r>
                <w:rPr>
                  <w:sz w:val="18"/>
                  <w:szCs w:val="18"/>
                </w:rPr>
                <w:t>12</w:t>
              </w:r>
            </w:ins>
          </w:p>
        </w:tc>
        <w:tc>
          <w:tcPr>
            <w:tcW w:w="0" w:type="auto"/>
            <w:tcBorders>
              <w:top w:val="nil"/>
              <w:left w:val="nil"/>
              <w:bottom w:val="single" w:sz="4" w:space="0" w:color="auto"/>
              <w:right w:val="nil"/>
            </w:tcBorders>
            <w:vAlign w:val="center"/>
          </w:tcPr>
          <w:p w:rsidR="004173EF" w:rsidRPr="00C037B0" w:rsidRDefault="007A33E3" w:rsidP="002254E4">
            <w:pPr>
              <w:widowControl/>
              <w:spacing w:before="120" w:after="120"/>
              <w:jc w:val="center"/>
              <w:rPr>
                <w:ins w:id="748" w:author="wjw" w:date="2017-12-10T21:14:00Z"/>
                <w:sz w:val="18"/>
                <w:szCs w:val="18"/>
              </w:rPr>
            </w:pPr>
            <w:ins w:id="749" w:author="wjw" w:date="2017-12-10T21:14:00Z">
              <w:r>
                <w:rPr>
                  <w:rFonts w:hint="eastAsia"/>
                  <w:sz w:val="18"/>
                  <w:szCs w:val="18"/>
                </w:rPr>
                <w:t>9.88</w:t>
              </w:r>
            </w:ins>
          </w:p>
        </w:tc>
        <w:tc>
          <w:tcPr>
            <w:tcW w:w="0" w:type="auto"/>
            <w:tcBorders>
              <w:top w:val="nil"/>
              <w:left w:val="nil"/>
              <w:bottom w:val="single" w:sz="4" w:space="0" w:color="auto"/>
              <w:right w:val="nil"/>
            </w:tcBorders>
          </w:tcPr>
          <w:p w:rsidR="004173EF" w:rsidRPr="00C037B0" w:rsidRDefault="007A33E3" w:rsidP="002254E4">
            <w:pPr>
              <w:widowControl/>
              <w:spacing w:before="120" w:after="120"/>
              <w:jc w:val="center"/>
              <w:rPr>
                <w:ins w:id="750" w:author="wjw" w:date="2017-12-10T21:14:00Z"/>
                <w:sz w:val="18"/>
                <w:szCs w:val="18"/>
              </w:rPr>
            </w:pPr>
            <w:ins w:id="751" w:author="wjw" w:date="2017-12-10T21:14:00Z">
              <w:r>
                <w:rPr>
                  <w:rFonts w:hint="eastAsia"/>
                  <w:sz w:val="18"/>
                  <w:szCs w:val="18"/>
                </w:rPr>
                <w:t>90.12</w:t>
              </w:r>
            </w:ins>
          </w:p>
        </w:tc>
        <w:tc>
          <w:tcPr>
            <w:tcW w:w="0" w:type="auto"/>
            <w:tcBorders>
              <w:top w:val="nil"/>
              <w:left w:val="nil"/>
              <w:bottom w:val="single" w:sz="4" w:space="0" w:color="auto"/>
              <w:right w:val="nil"/>
            </w:tcBorders>
            <w:vAlign w:val="center"/>
          </w:tcPr>
          <w:p w:rsidR="004173EF" w:rsidRPr="00C037B0" w:rsidRDefault="004173EF" w:rsidP="002254E4">
            <w:pPr>
              <w:widowControl/>
              <w:spacing w:before="120" w:after="120"/>
              <w:jc w:val="center"/>
              <w:rPr>
                <w:ins w:id="752" w:author="wjw" w:date="2017-12-10T21:14:00Z"/>
                <w:sz w:val="18"/>
                <w:szCs w:val="18"/>
              </w:rPr>
            </w:pPr>
            <w:ins w:id="753" w:author="wjw" w:date="2017-12-10T21:14:00Z">
              <w:r w:rsidRPr="00C037B0">
                <w:rPr>
                  <w:rFonts w:hint="eastAsia"/>
                  <w:sz w:val="18"/>
                  <w:szCs w:val="18"/>
                </w:rPr>
                <w:t>是</w:t>
              </w:r>
            </w:ins>
          </w:p>
        </w:tc>
      </w:tr>
    </w:tbl>
    <w:p w:rsidR="004173EF" w:rsidRDefault="007A33E3" w:rsidP="007A33E3">
      <w:pPr>
        <w:jc w:val="center"/>
        <w:rPr>
          <w:ins w:id="754" w:author="wjw" w:date="2017-12-10T21:31:00Z"/>
        </w:rPr>
        <w:pPrChange w:id="755" w:author="wjw" w:date="2017-12-10T21:27:00Z">
          <w:pPr>
            <w:pStyle w:val="20505"/>
            <w:spacing w:before="120" w:after="120"/>
          </w:pPr>
        </w:pPrChange>
      </w:pPr>
      <w:ins w:id="756" w:author="wjw" w:date="2017-12-10T21:26:00Z">
        <w:r>
          <w:rPr>
            <w:rFonts w:hint="eastAsia"/>
          </w:rPr>
          <w:t>表</w:t>
        </w:r>
        <w:r>
          <w:rPr>
            <w:rFonts w:hint="eastAsia"/>
          </w:rPr>
          <w:t>6</w:t>
        </w:r>
        <w:r>
          <w:t xml:space="preserve">.2 </w:t>
        </w:r>
      </w:ins>
      <w:ins w:id="757" w:author="wjw" w:date="2017-12-10T21:27:00Z">
        <w:r>
          <w:rPr>
            <w:rFonts w:hint="eastAsia"/>
          </w:rPr>
          <w:t>CNN</w:t>
        </w:r>
        <w:r>
          <w:t>网络模型测试结果统计表</w:t>
        </w:r>
        <w:r>
          <w:rPr>
            <w:rFonts w:hint="eastAsia"/>
          </w:rPr>
          <w:t xml:space="preserve">  </w:t>
        </w:r>
      </w:ins>
      <w:ins w:id="758" w:author="wjw" w:date="2017-12-10T21:31:00Z">
        <w:r>
          <w:t xml:space="preserve"> </w:t>
        </w:r>
      </w:ins>
    </w:p>
    <w:p w:rsidR="007A33E3" w:rsidRDefault="007A33E3" w:rsidP="007A33E3">
      <w:pPr>
        <w:jc w:val="center"/>
        <w:rPr>
          <w:ins w:id="759" w:author="wjw" w:date="2017-12-10T21:27:00Z"/>
          <w:rFonts w:hint="eastAsia"/>
        </w:rPr>
        <w:pPrChange w:id="760" w:author="wjw" w:date="2017-12-10T21:27:00Z">
          <w:pPr>
            <w:pStyle w:val="20505"/>
            <w:spacing w:before="120" w:after="120"/>
          </w:pPr>
        </w:pPrChange>
      </w:pPr>
    </w:p>
    <w:p w:rsidR="007A33E3" w:rsidRPr="004173EF" w:rsidRDefault="007A33E3" w:rsidP="007A33E3">
      <w:pPr>
        <w:rPr>
          <w:rFonts w:hint="eastAsia"/>
        </w:rPr>
        <w:pPrChange w:id="761" w:author="wjw" w:date="2017-12-10T21:27:00Z">
          <w:pPr>
            <w:pStyle w:val="20505"/>
            <w:spacing w:before="120" w:after="120"/>
          </w:pPr>
        </w:pPrChange>
      </w:pPr>
      <w:ins w:id="762" w:author="wjw" w:date="2017-12-10T21:27:00Z">
        <w:r>
          <w:rPr>
            <w:rFonts w:hint="eastAsia"/>
          </w:rPr>
          <w:t>实验结果</w:t>
        </w:r>
        <w:r>
          <w:t>分析，分类的</w:t>
        </w:r>
        <w:r>
          <w:rPr>
            <w:rFonts w:hint="eastAsia"/>
          </w:rPr>
          <w:t>结果</w:t>
        </w:r>
        <w:r>
          <w:t>几乎与实际结果</w:t>
        </w:r>
      </w:ins>
      <w:ins w:id="763" w:author="wjw" w:date="2017-12-10T21:31:00Z">
        <w:r>
          <w:rPr>
            <w:rFonts w:hint="eastAsia"/>
          </w:rPr>
          <w:t>几乎</w:t>
        </w:r>
        <w:r w:rsidR="00D42638">
          <w:rPr>
            <w:rFonts w:hint="eastAsia"/>
          </w:rPr>
          <w:t>、</w:t>
        </w:r>
      </w:ins>
      <w:ins w:id="764" w:author="wjw" w:date="2017-12-10T21:27:00Z">
        <w:r>
          <w:t>一致，</w:t>
        </w:r>
      </w:ins>
      <w:ins w:id="765" w:author="wjw" w:date="2017-12-10T21:28:00Z">
        <w:r>
          <w:rPr>
            <w:rFonts w:hint="eastAsia"/>
          </w:rPr>
          <w:t>神经</w:t>
        </w:r>
        <w:r>
          <w:t>网络训练时间大概为</w:t>
        </w:r>
        <w:r>
          <w:rPr>
            <w:rFonts w:hint="eastAsia"/>
          </w:rPr>
          <w:t>12</w:t>
        </w:r>
        <w:r>
          <w:rPr>
            <w:rFonts w:hint="eastAsia"/>
          </w:rPr>
          <w:t>小时</w:t>
        </w:r>
        <w:r>
          <w:t>，分类时间一张图片大致为</w:t>
        </w:r>
        <w:r>
          <w:rPr>
            <w:rFonts w:hint="eastAsia"/>
          </w:rPr>
          <w:t>0</w:t>
        </w:r>
        <w:r>
          <w:t>.5</w:t>
        </w:r>
        <w:r>
          <w:rPr>
            <w:rFonts w:hint="eastAsia"/>
          </w:rPr>
          <w:t>秒</w:t>
        </w:r>
        <w:r>
          <w:t>，分类准确度平</w:t>
        </w:r>
        <w:r>
          <w:rPr>
            <w:rFonts w:hint="eastAsia"/>
          </w:rPr>
          <w:t>均</w:t>
        </w:r>
        <w:r>
          <w:t>为</w:t>
        </w:r>
        <w:r>
          <w:rPr>
            <w:rFonts w:hint="eastAsia"/>
          </w:rPr>
          <w:t>90</w:t>
        </w:r>
        <w:r>
          <w:t>.08%</w:t>
        </w:r>
        <w:r>
          <w:rPr>
            <w:rFonts w:hint="eastAsia"/>
          </w:rPr>
          <w:t>，</w:t>
        </w:r>
        <w:r>
          <w:t>能满足</w:t>
        </w:r>
      </w:ins>
      <w:ins w:id="766" w:author="wjw" w:date="2017-12-10T21:29:00Z">
        <w:r>
          <w:t>准确率大于</w:t>
        </w:r>
        <w:r>
          <w:rPr>
            <w:rFonts w:hint="eastAsia"/>
          </w:rPr>
          <w:t>80%</w:t>
        </w:r>
        <w:r>
          <w:rPr>
            <w:rFonts w:hint="eastAsia"/>
          </w:rPr>
          <w:t>的</w:t>
        </w:r>
        <w:r>
          <w:t>要求。</w:t>
        </w:r>
      </w:ins>
    </w:p>
    <w:p w:rsidR="00372FD5" w:rsidRDefault="00372FD5">
      <w:pPr>
        <w:pStyle w:val="20505"/>
        <w:spacing w:before="120" w:after="120"/>
        <w:rPr>
          <w:sz w:val="28"/>
          <w:szCs w:val="28"/>
        </w:rPr>
      </w:pPr>
      <w:bookmarkStart w:id="767" w:name="_Toc490218720"/>
      <w:r>
        <w:rPr>
          <w:rFonts w:hint="eastAsia"/>
          <w:sz w:val="28"/>
          <w:szCs w:val="28"/>
        </w:rPr>
        <w:t>本章小结</w:t>
      </w:r>
      <w:bookmarkEnd w:id="767"/>
    </w:p>
    <w:p w:rsidR="006F5443" w:rsidRDefault="006F5443" w:rsidP="0058747B">
      <w:pPr>
        <w:spacing w:line="312" w:lineRule="auto"/>
        <w:ind w:firstLineChars="200" w:firstLine="480"/>
        <w:sectPr w:rsidR="006F5443">
          <w:headerReference w:type="default" r:id="rId81"/>
          <w:pgSz w:w="11906" w:h="16838"/>
          <w:pgMar w:top="1440" w:right="1797" w:bottom="1440" w:left="1797" w:header="851" w:footer="992" w:gutter="0"/>
          <w:cols w:space="720"/>
          <w:docGrid w:linePitch="312"/>
        </w:sectPr>
      </w:pPr>
    </w:p>
    <w:p w:rsidR="00C4708D" w:rsidRDefault="00C4708D">
      <w:pPr>
        <w:pStyle w:val="10505"/>
        <w:numPr>
          <w:ilvl w:val="0"/>
          <w:numId w:val="0"/>
        </w:numPr>
        <w:tabs>
          <w:tab w:val="left" w:pos="432"/>
        </w:tabs>
        <w:spacing w:before="120" w:after="120"/>
        <w:rPr>
          <w:sz w:val="32"/>
          <w:szCs w:val="32"/>
        </w:rPr>
      </w:pPr>
      <w:bookmarkStart w:id="768" w:name="_Toc322527313"/>
      <w:bookmarkStart w:id="769" w:name="_Toc481359710"/>
      <w:bookmarkStart w:id="770" w:name="_Toc490218721"/>
      <w:r>
        <w:rPr>
          <w:rFonts w:hint="eastAsia"/>
          <w:sz w:val="32"/>
          <w:szCs w:val="32"/>
        </w:rPr>
        <w:lastRenderedPageBreak/>
        <w:t>结</w:t>
      </w:r>
      <w:r w:rsidR="000A6ADC">
        <w:rPr>
          <w:rFonts w:hint="eastAsia"/>
          <w:sz w:val="32"/>
          <w:szCs w:val="32"/>
        </w:rPr>
        <w:t xml:space="preserve"> </w:t>
      </w:r>
      <w:r>
        <w:rPr>
          <w:rFonts w:hint="eastAsia"/>
          <w:sz w:val="32"/>
          <w:szCs w:val="32"/>
        </w:rPr>
        <w:t>论</w:t>
      </w:r>
      <w:bookmarkEnd w:id="768"/>
      <w:bookmarkEnd w:id="769"/>
      <w:bookmarkEnd w:id="770"/>
    </w:p>
    <w:p w:rsidR="00C4708D" w:rsidRDefault="00C4708D">
      <w:pPr>
        <w:pStyle w:val="af2"/>
        <w:snapToGrid w:val="0"/>
        <w:spacing w:before="120" w:after="120" w:line="300" w:lineRule="auto"/>
        <w:ind w:firstLine="420"/>
      </w:pPr>
    </w:p>
    <w:p w:rsidR="00C4708D" w:rsidRDefault="00C4708D">
      <w:pPr>
        <w:pStyle w:val="10505"/>
        <w:numPr>
          <w:ilvl w:val="0"/>
          <w:numId w:val="0"/>
        </w:numPr>
        <w:tabs>
          <w:tab w:val="left" w:pos="432"/>
        </w:tabs>
        <w:spacing w:before="120" w:after="120"/>
        <w:jc w:val="both"/>
        <w:sectPr w:rsidR="00C4708D">
          <w:headerReference w:type="default" r:id="rId82"/>
          <w:pgSz w:w="11906" w:h="16838"/>
          <w:pgMar w:top="1440" w:right="1797" w:bottom="1440" w:left="1797" w:header="851" w:footer="992" w:gutter="0"/>
          <w:cols w:space="720"/>
          <w:docGrid w:linePitch="312"/>
        </w:sectPr>
      </w:pPr>
    </w:p>
    <w:p w:rsidR="009F2BD1" w:rsidRDefault="009F2BD1">
      <w:pPr>
        <w:pStyle w:val="10505"/>
        <w:numPr>
          <w:ilvl w:val="0"/>
          <w:numId w:val="0"/>
        </w:numPr>
        <w:tabs>
          <w:tab w:val="left" w:pos="432"/>
        </w:tabs>
        <w:spacing w:before="120" w:after="120"/>
        <w:rPr>
          <w:sz w:val="32"/>
          <w:szCs w:val="32"/>
        </w:rPr>
        <w:sectPr w:rsidR="009F2BD1">
          <w:headerReference w:type="default" r:id="rId83"/>
          <w:footerReference w:type="default" r:id="rId84"/>
          <w:type w:val="continuous"/>
          <w:pgSz w:w="11906" w:h="16838"/>
          <w:pgMar w:top="1440" w:right="1797" w:bottom="1440" w:left="1797" w:header="851" w:footer="992" w:gutter="0"/>
          <w:pgNumType w:start="13"/>
          <w:cols w:space="720"/>
          <w:docGrid w:linePitch="312"/>
        </w:sectPr>
      </w:pPr>
      <w:bookmarkStart w:id="771" w:name="_Toc322527314"/>
    </w:p>
    <w:p w:rsidR="00C4708D" w:rsidRDefault="00C4708D">
      <w:pPr>
        <w:pStyle w:val="10505"/>
        <w:numPr>
          <w:ilvl w:val="0"/>
          <w:numId w:val="0"/>
        </w:numPr>
        <w:tabs>
          <w:tab w:val="left" w:pos="432"/>
        </w:tabs>
        <w:spacing w:before="120" w:after="120"/>
        <w:rPr>
          <w:sz w:val="32"/>
          <w:szCs w:val="32"/>
        </w:rPr>
      </w:pPr>
      <w:bookmarkStart w:id="772" w:name="_Toc481359711"/>
      <w:bookmarkStart w:id="773" w:name="_Toc490218722"/>
      <w:r>
        <w:rPr>
          <w:rFonts w:hint="eastAsia"/>
          <w:sz w:val="32"/>
          <w:szCs w:val="32"/>
        </w:rPr>
        <w:lastRenderedPageBreak/>
        <w:t>参</w:t>
      </w:r>
      <w:r w:rsidR="000A6ADC">
        <w:rPr>
          <w:rFonts w:hint="eastAsia"/>
          <w:sz w:val="32"/>
          <w:szCs w:val="32"/>
        </w:rPr>
        <w:t xml:space="preserve"> </w:t>
      </w:r>
      <w:r>
        <w:rPr>
          <w:rFonts w:hint="eastAsia"/>
          <w:sz w:val="32"/>
          <w:szCs w:val="32"/>
        </w:rPr>
        <w:t>考</w:t>
      </w:r>
      <w:r w:rsidR="000A6ADC">
        <w:rPr>
          <w:rFonts w:hint="eastAsia"/>
          <w:sz w:val="32"/>
          <w:szCs w:val="32"/>
        </w:rPr>
        <w:t xml:space="preserve"> </w:t>
      </w:r>
      <w:r>
        <w:rPr>
          <w:rFonts w:hint="eastAsia"/>
          <w:sz w:val="32"/>
          <w:szCs w:val="32"/>
        </w:rPr>
        <w:t>文</w:t>
      </w:r>
      <w:r w:rsidR="000A6ADC">
        <w:rPr>
          <w:rFonts w:hint="eastAsia"/>
          <w:sz w:val="32"/>
          <w:szCs w:val="32"/>
        </w:rPr>
        <w:t xml:space="preserve"> </w:t>
      </w:r>
      <w:r>
        <w:rPr>
          <w:rFonts w:hint="eastAsia"/>
          <w:sz w:val="32"/>
          <w:szCs w:val="32"/>
        </w:rPr>
        <w:t>献</w:t>
      </w:r>
      <w:bookmarkEnd w:id="771"/>
      <w:bookmarkEnd w:id="772"/>
      <w:bookmarkEnd w:id="773"/>
    </w:p>
    <w:p w:rsidR="005324C1" w:rsidRPr="00ED2C34" w:rsidRDefault="00ED2C34" w:rsidP="00ED2C34">
      <w:pPr>
        <w:numPr>
          <w:ilvl w:val="0"/>
          <w:numId w:val="2"/>
        </w:numPr>
        <w:jc w:val="left"/>
        <w:rPr>
          <w:rFonts w:hAnsi="宋体"/>
          <w:sz w:val="21"/>
          <w:szCs w:val="21"/>
        </w:rPr>
      </w:pPr>
      <w:r w:rsidRPr="00ED2C34">
        <w:rPr>
          <w:rFonts w:hAnsi="宋体" w:hint="eastAsia"/>
          <w:sz w:val="21"/>
          <w:szCs w:val="21"/>
        </w:rPr>
        <w:t>刘富强，田敏，胡振程</w:t>
      </w:r>
      <w:r w:rsidRPr="00ED2C34">
        <w:rPr>
          <w:rFonts w:hAnsi="宋体" w:hint="eastAsia"/>
          <w:sz w:val="21"/>
          <w:szCs w:val="21"/>
        </w:rPr>
        <w:t xml:space="preserve">. </w:t>
      </w:r>
      <w:r w:rsidRPr="00ED2C34">
        <w:rPr>
          <w:rFonts w:hAnsi="宋体" w:hint="eastAsia"/>
          <w:sz w:val="21"/>
          <w:szCs w:val="21"/>
        </w:rPr>
        <w:t>智能汽车中基于是觉的道路检测与跟踪算法</w:t>
      </w:r>
      <w:r w:rsidRPr="00ED2C34">
        <w:rPr>
          <w:rFonts w:hAnsi="宋体" w:hint="eastAsia"/>
          <w:sz w:val="21"/>
          <w:szCs w:val="21"/>
        </w:rPr>
        <w:t>[J].</w:t>
      </w:r>
      <w:r w:rsidRPr="00ED2C34">
        <w:rPr>
          <w:rFonts w:hAnsi="宋体" w:hint="eastAsia"/>
          <w:sz w:val="21"/>
          <w:szCs w:val="21"/>
        </w:rPr>
        <w:t>同济大学学报（自然科学版）</w:t>
      </w:r>
      <w:r w:rsidRPr="00ED2C34">
        <w:rPr>
          <w:rFonts w:hAnsi="宋体" w:hint="eastAsia"/>
          <w:sz w:val="21"/>
          <w:szCs w:val="21"/>
        </w:rPr>
        <w:t>.2007</w:t>
      </w:r>
      <w:r w:rsidRPr="00ED2C34">
        <w:rPr>
          <w:rFonts w:hAnsi="宋体" w:hint="eastAsia"/>
          <w:sz w:val="21"/>
          <w:szCs w:val="21"/>
        </w:rPr>
        <w:t>，</w:t>
      </w:r>
      <w:r w:rsidRPr="00ED2C34">
        <w:rPr>
          <w:rFonts w:hAnsi="宋体" w:hint="eastAsia"/>
          <w:sz w:val="21"/>
          <w:szCs w:val="21"/>
        </w:rPr>
        <w:t>35</w:t>
      </w:r>
      <w:r w:rsidRPr="00ED2C34">
        <w:rPr>
          <w:rFonts w:hAnsi="宋体" w:hint="eastAsia"/>
          <w:sz w:val="21"/>
          <w:szCs w:val="21"/>
        </w:rPr>
        <w:t>：</w:t>
      </w:r>
      <w:r w:rsidRPr="00ED2C34">
        <w:rPr>
          <w:rFonts w:hAnsi="宋体" w:hint="eastAsia"/>
          <w:sz w:val="21"/>
          <w:szCs w:val="21"/>
        </w:rPr>
        <w:t>1535-1537.</w:t>
      </w:r>
    </w:p>
    <w:p w:rsidR="00F4079C" w:rsidRPr="00ED2C34" w:rsidRDefault="00ED2C34" w:rsidP="00ED2C34">
      <w:pPr>
        <w:numPr>
          <w:ilvl w:val="0"/>
          <w:numId w:val="2"/>
        </w:numPr>
        <w:jc w:val="left"/>
        <w:rPr>
          <w:rFonts w:hAnsi="宋体"/>
          <w:sz w:val="21"/>
          <w:szCs w:val="21"/>
        </w:rPr>
      </w:pPr>
      <w:r w:rsidRPr="00ED2C34">
        <w:rPr>
          <w:rFonts w:hAnsi="宋体"/>
          <w:sz w:val="21"/>
          <w:szCs w:val="21"/>
        </w:rPr>
        <w:t>Wang, Chenhao, Zhencheng Hu, and Keiichi Uchimura. "A novel lane detection</w:t>
      </w:r>
      <w:r>
        <w:rPr>
          <w:rFonts w:hAnsi="宋体" w:hint="eastAsia"/>
          <w:sz w:val="21"/>
          <w:szCs w:val="21"/>
        </w:rPr>
        <w:t xml:space="preserve"> </w:t>
      </w:r>
      <w:r w:rsidRPr="00ED2C34">
        <w:rPr>
          <w:rFonts w:hAnsi="宋体"/>
          <w:sz w:val="21"/>
          <w:szCs w:val="21"/>
        </w:rPr>
        <w:t>approach fusion by vehicle localization." In Intelligent Control and Automation</w:t>
      </w:r>
      <w:r>
        <w:rPr>
          <w:rFonts w:hAnsi="宋体" w:hint="eastAsia"/>
          <w:sz w:val="21"/>
          <w:szCs w:val="21"/>
        </w:rPr>
        <w:t xml:space="preserve"> </w:t>
      </w:r>
      <w:r w:rsidRPr="00ED2C34">
        <w:rPr>
          <w:rFonts w:hAnsi="宋体"/>
          <w:sz w:val="21"/>
          <w:szCs w:val="21"/>
        </w:rPr>
        <w:t>(WCICA), 2011 9th World Congress on, pp. 1218-1223. IEEE, 2011.</w:t>
      </w:r>
    </w:p>
    <w:p w:rsidR="00ED2C34" w:rsidRPr="00ED2C34" w:rsidRDefault="00ED2C34" w:rsidP="00ED2C34">
      <w:pPr>
        <w:numPr>
          <w:ilvl w:val="0"/>
          <w:numId w:val="2"/>
        </w:numPr>
        <w:jc w:val="left"/>
        <w:rPr>
          <w:sz w:val="21"/>
          <w:szCs w:val="21"/>
        </w:rPr>
      </w:pPr>
      <w:r w:rsidRPr="00ED2C34">
        <w:rPr>
          <w:sz w:val="21"/>
          <w:szCs w:val="21"/>
        </w:rPr>
        <w:t>Li, Jian, Xiangjing an, and Hangen He. "Lane Detection Based on Visual</w:t>
      </w:r>
      <w:r>
        <w:rPr>
          <w:rFonts w:hint="eastAsia"/>
          <w:sz w:val="21"/>
          <w:szCs w:val="21"/>
        </w:rPr>
        <w:t xml:space="preserve"> </w:t>
      </w:r>
      <w:r w:rsidRPr="00ED2C34">
        <w:rPr>
          <w:sz w:val="21"/>
          <w:szCs w:val="21"/>
        </w:rPr>
        <w:t>Attention." In Image and Graphics (ICIG), 2011 Sixth International Conference</w:t>
      </w:r>
      <w:r>
        <w:rPr>
          <w:rFonts w:hint="eastAsia"/>
          <w:sz w:val="21"/>
          <w:szCs w:val="21"/>
        </w:rPr>
        <w:t xml:space="preserve"> </w:t>
      </w:r>
      <w:r w:rsidRPr="00ED2C34">
        <w:rPr>
          <w:sz w:val="21"/>
          <w:szCs w:val="21"/>
        </w:rPr>
        <w:t>on, pp. 570-575. IEEE, 2011.</w:t>
      </w:r>
    </w:p>
    <w:p w:rsidR="00B45F4C" w:rsidRPr="00ED2C34" w:rsidRDefault="00ED2C34" w:rsidP="00ED2C34">
      <w:pPr>
        <w:numPr>
          <w:ilvl w:val="0"/>
          <w:numId w:val="2"/>
        </w:numPr>
        <w:jc w:val="left"/>
        <w:rPr>
          <w:sz w:val="21"/>
          <w:szCs w:val="21"/>
        </w:rPr>
      </w:pPr>
      <w:r w:rsidRPr="00ED2C34">
        <w:rPr>
          <w:sz w:val="21"/>
          <w:szCs w:val="21"/>
        </w:rPr>
        <w:t>S. Zhou, Y. Jiang, J. Xi, J. Gong, G. Xiong, and H. Chen, “Anovel lane detection</w:t>
      </w:r>
      <w:r>
        <w:rPr>
          <w:sz w:val="21"/>
          <w:szCs w:val="21"/>
        </w:rPr>
        <w:t xml:space="preserve"> based on </w:t>
      </w:r>
      <w:r w:rsidRPr="00ED2C34">
        <w:rPr>
          <w:sz w:val="21"/>
          <w:szCs w:val="21"/>
        </w:rPr>
        <w:t>geometrical model and gabor filter,” in Intelligent Vehicles</w:t>
      </w:r>
      <w:r>
        <w:rPr>
          <w:rFonts w:hint="eastAsia"/>
          <w:sz w:val="21"/>
          <w:szCs w:val="21"/>
        </w:rPr>
        <w:t xml:space="preserve"> </w:t>
      </w:r>
      <w:r w:rsidRPr="00ED2C34">
        <w:rPr>
          <w:sz w:val="21"/>
          <w:szCs w:val="21"/>
        </w:rPr>
        <w:t>Symposium (IV), 2010 IEEE, 2010, pp. 59–64.</w:t>
      </w:r>
      <w:r w:rsidR="00B45F4C" w:rsidRPr="00ED2C34">
        <w:rPr>
          <w:sz w:val="21"/>
          <w:szCs w:val="21"/>
        </w:rPr>
        <w:t>.</w:t>
      </w:r>
    </w:p>
    <w:p w:rsidR="00824595" w:rsidRDefault="00824595" w:rsidP="00824595">
      <w:pPr>
        <w:numPr>
          <w:ilvl w:val="0"/>
          <w:numId w:val="2"/>
        </w:numPr>
        <w:jc w:val="left"/>
        <w:rPr>
          <w:sz w:val="21"/>
          <w:szCs w:val="21"/>
        </w:rPr>
      </w:pPr>
      <w:r w:rsidRPr="00824595">
        <w:rPr>
          <w:sz w:val="21"/>
          <w:szCs w:val="21"/>
        </w:rPr>
        <w:t xml:space="preserve">Aly, M. (2008). Real time Detection of Lane Markers in Urban Streets. In:Proceedings of IEEE International Vehicles Symposium, pp. 7-12. </w:t>
      </w:r>
    </w:p>
    <w:p w:rsidR="00824595" w:rsidRDefault="00824595" w:rsidP="00824595">
      <w:pPr>
        <w:numPr>
          <w:ilvl w:val="0"/>
          <w:numId w:val="2"/>
        </w:numPr>
        <w:jc w:val="left"/>
        <w:rPr>
          <w:sz w:val="21"/>
          <w:szCs w:val="21"/>
        </w:rPr>
      </w:pPr>
      <w:r w:rsidRPr="00824595">
        <w:rPr>
          <w:sz w:val="21"/>
          <w:szCs w:val="21"/>
        </w:rPr>
        <w:t>A.Borkar, M.Hayes, and M.T.Smith, "Polar randomized hough transform for</w:t>
      </w:r>
      <w:r>
        <w:rPr>
          <w:rFonts w:hint="eastAsia"/>
          <w:sz w:val="21"/>
          <w:szCs w:val="21"/>
        </w:rPr>
        <w:t xml:space="preserve"> </w:t>
      </w:r>
      <w:r w:rsidRPr="00824595">
        <w:rPr>
          <w:sz w:val="21"/>
          <w:szCs w:val="21"/>
        </w:rPr>
        <w:t>lane detection using loose constraints of parallel lines." Acoustics, Speech and</w:t>
      </w:r>
      <w:r>
        <w:rPr>
          <w:rFonts w:hint="eastAsia"/>
          <w:sz w:val="21"/>
          <w:szCs w:val="21"/>
        </w:rPr>
        <w:t xml:space="preserve"> </w:t>
      </w:r>
      <w:r w:rsidRPr="00824595">
        <w:rPr>
          <w:sz w:val="21"/>
          <w:szCs w:val="21"/>
        </w:rPr>
        <w:t>Signal Processing (ICASSP), 2011 IEEE International Conference on. IEEE,</w:t>
      </w:r>
      <w:r>
        <w:rPr>
          <w:rFonts w:hint="eastAsia"/>
          <w:sz w:val="21"/>
          <w:szCs w:val="21"/>
        </w:rPr>
        <w:t xml:space="preserve"> </w:t>
      </w:r>
      <w:r w:rsidRPr="00824595">
        <w:rPr>
          <w:sz w:val="21"/>
          <w:szCs w:val="21"/>
        </w:rPr>
        <w:t xml:space="preserve">2011. </w:t>
      </w:r>
    </w:p>
    <w:p w:rsidR="00824595" w:rsidRPr="00824595" w:rsidRDefault="00824595" w:rsidP="00824595">
      <w:pPr>
        <w:numPr>
          <w:ilvl w:val="0"/>
          <w:numId w:val="2"/>
        </w:numPr>
        <w:jc w:val="left"/>
        <w:rPr>
          <w:sz w:val="21"/>
          <w:szCs w:val="21"/>
        </w:rPr>
      </w:pPr>
      <w:r w:rsidRPr="00824595">
        <w:rPr>
          <w:sz w:val="21"/>
          <w:szCs w:val="21"/>
        </w:rPr>
        <w:t>Alon, Y., Ferencz, A., and Shashua, A. (2006). Offroad path following using</w:t>
      </w:r>
      <w:r>
        <w:rPr>
          <w:rFonts w:hint="eastAsia"/>
          <w:sz w:val="21"/>
          <w:szCs w:val="21"/>
        </w:rPr>
        <w:t xml:space="preserve"> </w:t>
      </w:r>
      <w:r>
        <w:rPr>
          <w:sz w:val="21"/>
          <w:szCs w:val="21"/>
        </w:rPr>
        <w:t xml:space="preserve">region </w:t>
      </w:r>
      <w:r w:rsidRPr="00824595">
        <w:rPr>
          <w:sz w:val="21"/>
          <w:szCs w:val="21"/>
        </w:rPr>
        <w:t>classification and geometric projection constraints. In: Proceedings of</w:t>
      </w:r>
      <w:r>
        <w:rPr>
          <w:rFonts w:hint="eastAsia"/>
          <w:sz w:val="21"/>
          <w:szCs w:val="21"/>
        </w:rPr>
        <w:t xml:space="preserve"> </w:t>
      </w:r>
      <w:r w:rsidRPr="00824595">
        <w:rPr>
          <w:sz w:val="21"/>
          <w:szCs w:val="21"/>
        </w:rPr>
        <w:t>International Conf. on Computer Vision and Pattern Recognition, vol. 1, pp.689-696.</w:t>
      </w:r>
    </w:p>
    <w:p w:rsidR="00824595" w:rsidRPr="00824595" w:rsidRDefault="00824595" w:rsidP="00824595">
      <w:pPr>
        <w:numPr>
          <w:ilvl w:val="0"/>
          <w:numId w:val="2"/>
        </w:numPr>
        <w:jc w:val="left"/>
        <w:rPr>
          <w:sz w:val="21"/>
          <w:szCs w:val="21"/>
        </w:rPr>
      </w:pPr>
      <w:r w:rsidRPr="00824595">
        <w:rPr>
          <w:sz w:val="21"/>
          <w:szCs w:val="21"/>
        </w:rPr>
        <w:t>Keyou, Guo, Li Na, and Zhang Mo. "Lane detection based on the random sample</w:t>
      </w:r>
      <w:r>
        <w:rPr>
          <w:rFonts w:hint="eastAsia"/>
          <w:sz w:val="21"/>
          <w:szCs w:val="21"/>
        </w:rPr>
        <w:t xml:space="preserve"> </w:t>
      </w:r>
      <w:r w:rsidRPr="00824595">
        <w:rPr>
          <w:sz w:val="21"/>
          <w:szCs w:val="21"/>
        </w:rPr>
        <w:t>consensus." In Information Technology, Computer Engineering and</w:t>
      </w:r>
      <w:r>
        <w:rPr>
          <w:rFonts w:hint="eastAsia"/>
          <w:sz w:val="21"/>
          <w:szCs w:val="21"/>
        </w:rPr>
        <w:t xml:space="preserve"> </w:t>
      </w:r>
      <w:r w:rsidRPr="00824595">
        <w:rPr>
          <w:sz w:val="21"/>
          <w:szCs w:val="21"/>
        </w:rPr>
        <w:t>Management Sciences (ICM), 2011 International Conference on, vol. 3, pp. 38-41. IEEE, 2011.</w:t>
      </w:r>
    </w:p>
    <w:p w:rsidR="00824595" w:rsidRPr="00824595" w:rsidRDefault="00824595" w:rsidP="00824595">
      <w:pPr>
        <w:numPr>
          <w:ilvl w:val="0"/>
          <w:numId w:val="2"/>
        </w:numPr>
        <w:jc w:val="left"/>
        <w:rPr>
          <w:sz w:val="21"/>
          <w:szCs w:val="21"/>
        </w:rPr>
      </w:pPr>
      <w:r w:rsidRPr="00824595">
        <w:rPr>
          <w:sz w:val="21"/>
          <w:szCs w:val="21"/>
        </w:rPr>
        <w:t>Y.U. Yim and S.- Y. Oh, "Three-feature based automatic lane detection</w:t>
      </w:r>
      <w:r>
        <w:rPr>
          <w:rFonts w:hint="eastAsia"/>
          <w:sz w:val="21"/>
          <w:szCs w:val="21"/>
        </w:rPr>
        <w:t xml:space="preserve"> </w:t>
      </w:r>
      <w:r w:rsidRPr="00824595">
        <w:rPr>
          <w:sz w:val="21"/>
          <w:szCs w:val="21"/>
        </w:rPr>
        <w:t>algorithm (TFALDA) for autonomous driving," IEEE Trans. Intell. Transp.</w:t>
      </w:r>
      <w:r>
        <w:rPr>
          <w:rFonts w:hint="eastAsia"/>
          <w:sz w:val="21"/>
          <w:szCs w:val="21"/>
        </w:rPr>
        <w:t xml:space="preserve"> </w:t>
      </w:r>
      <w:r w:rsidRPr="00824595">
        <w:rPr>
          <w:sz w:val="21"/>
          <w:szCs w:val="21"/>
        </w:rPr>
        <w:t>Syst. , vol. 4, no. 4, pp. 219-225, Dec. 2003.</w:t>
      </w:r>
    </w:p>
    <w:p w:rsidR="0052155F" w:rsidRDefault="0052155F" w:rsidP="002A2E76">
      <w:pPr>
        <w:jc w:val="left"/>
        <w:rPr>
          <w:sz w:val="21"/>
          <w:szCs w:val="21"/>
        </w:rPr>
        <w:sectPr w:rsidR="0052155F" w:rsidSect="00A85BF8">
          <w:pgSz w:w="11906" w:h="16838"/>
          <w:pgMar w:top="1440" w:right="1797" w:bottom="1440" w:left="1797" w:header="851" w:footer="992" w:gutter="0"/>
          <w:pgNumType w:start="67"/>
          <w:cols w:space="720"/>
          <w:docGrid w:linePitch="312"/>
        </w:sectPr>
      </w:pPr>
    </w:p>
    <w:p w:rsidR="00DD4377" w:rsidRPr="006C18BE" w:rsidRDefault="00DD4377" w:rsidP="006C18BE">
      <w:pPr>
        <w:autoSpaceDE w:val="0"/>
        <w:autoSpaceDN w:val="0"/>
        <w:adjustRightInd w:val="0"/>
        <w:jc w:val="left"/>
        <w:rPr>
          <w:i/>
          <w:color w:val="FF0000"/>
          <w:sz w:val="28"/>
          <w:szCs w:val="28"/>
        </w:rPr>
      </w:pPr>
      <w:bookmarkStart w:id="774" w:name="_Hlt277244683"/>
      <w:bookmarkEnd w:id="774"/>
    </w:p>
    <w:sectPr w:rsidR="00DD4377" w:rsidRPr="006C18BE" w:rsidSect="00A85BF8">
      <w:headerReference w:type="even" r:id="rId85"/>
      <w:headerReference w:type="default" r:id="rId86"/>
      <w:pgSz w:w="11906" w:h="16838"/>
      <w:pgMar w:top="1440" w:right="1797" w:bottom="1440" w:left="1797" w:header="851" w:footer="992" w:gutter="0"/>
      <w:pgNumType w:start="7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EE6" w:rsidRDefault="00BD7EE6" w:rsidP="00162442">
      <w:pPr>
        <w:spacing w:before="120" w:after="120"/>
      </w:pPr>
      <w:r>
        <w:separator/>
      </w:r>
    </w:p>
  </w:endnote>
  <w:endnote w:type="continuationSeparator" w:id="0">
    <w:p w:rsidR="00BD7EE6" w:rsidRDefault="00BD7EE6" w:rsidP="00162442">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8C140E">
      <w:rPr>
        <w:noProof/>
        <w:kern w:val="0"/>
        <w:szCs w:val="21"/>
      </w:rPr>
      <w:t>8</w:t>
    </w:r>
    <w:r>
      <w:rPr>
        <w:kern w:val="0"/>
        <w:szCs w:val="21"/>
      </w:rPr>
      <w:fldChar w:fldCharType="end"/>
    </w:r>
    <w:r>
      <w:rPr>
        <w:kern w:val="0"/>
        <w:szCs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rPr>
        <w:kern w:val="0"/>
        <w:szCs w:val="21"/>
      </w:rPr>
    </w:pPr>
    <w:r>
      <w:rPr>
        <w:kern w:val="0"/>
        <w:szCs w:val="21"/>
      </w:rPr>
      <w:t>-</w:t>
    </w:r>
    <w:r>
      <w:rPr>
        <w:kern w:val="0"/>
        <w:szCs w:val="21"/>
      </w:rPr>
      <w:fldChar w:fldCharType="begin"/>
    </w:r>
    <w:r>
      <w:rPr>
        <w:kern w:val="0"/>
        <w:szCs w:val="21"/>
      </w:rPr>
      <w:instrText xml:space="preserve"> PAGE </w:instrText>
    </w:r>
    <w:r>
      <w:rPr>
        <w:kern w:val="0"/>
        <w:szCs w:val="21"/>
      </w:rPr>
      <w:fldChar w:fldCharType="separate"/>
    </w:r>
    <w:r w:rsidR="008C140E">
      <w:rPr>
        <w:noProof/>
        <w:kern w:val="0"/>
        <w:szCs w:val="21"/>
      </w:rPr>
      <w:t>9</w:t>
    </w:r>
    <w:r>
      <w:rPr>
        <w:kern w:val="0"/>
        <w:szCs w:val="21"/>
      </w:rPr>
      <w:fldChar w:fldCharType="end"/>
    </w:r>
    <w:r>
      <w:rPr>
        <w:kern w:val="0"/>
        <w:szCs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I</w:t>
    </w:r>
    <w:r>
      <w:rPr>
        <w:kern w:val="0"/>
        <w:szCs w:val="21"/>
      </w:rPr>
      <w:fldChar w:fldCharType="end"/>
    </w:r>
    <w:r>
      <w:rPr>
        <w:kern w:val="0"/>
        <w:szCs w:val="21"/>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8C140E">
      <w:rPr>
        <w:noProof/>
        <w:kern w:val="0"/>
        <w:szCs w:val="21"/>
      </w:rPr>
      <w:t>30</w:t>
    </w:r>
    <w:r>
      <w:rPr>
        <w:kern w:val="0"/>
        <w:szCs w:val="21"/>
      </w:rPr>
      <w:fldChar w:fldCharType="end"/>
    </w:r>
    <w:r>
      <w:rPr>
        <w:kern w:val="0"/>
        <w:szCs w:val="21"/>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rPr>
        <w:kern w:val="0"/>
        <w:szCs w:val="21"/>
      </w:rPr>
    </w:pPr>
    <w:r>
      <w:rPr>
        <w:kern w:val="0"/>
        <w:szCs w:val="21"/>
      </w:rPr>
      <w:t>-</w:t>
    </w:r>
    <w:r>
      <w:rPr>
        <w:kern w:val="0"/>
        <w:szCs w:val="21"/>
      </w:rPr>
      <w:fldChar w:fldCharType="begin"/>
    </w:r>
    <w:r>
      <w:rPr>
        <w:kern w:val="0"/>
        <w:szCs w:val="21"/>
      </w:rPr>
      <w:instrText xml:space="preserve"> PAGE </w:instrText>
    </w:r>
    <w:r>
      <w:rPr>
        <w:kern w:val="0"/>
        <w:szCs w:val="21"/>
      </w:rPr>
      <w:fldChar w:fldCharType="separate"/>
    </w:r>
    <w:r w:rsidR="008C140E">
      <w:rPr>
        <w:noProof/>
        <w:kern w:val="0"/>
        <w:szCs w:val="21"/>
      </w:rPr>
      <w:t>31</w:t>
    </w:r>
    <w:r>
      <w:rPr>
        <w:kern w:val="0"/>
        <w:szCs w:val="21"/>
      </w:rPr>
      <w:fldChar w:fldCharType="end"/>
    </w:r>
    <w:r>
      <w:rPr>
        <w:kern w:val="0"/>
        <w:szCs w:val="21"/>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I</w:t>
    </w:r>
    <w:r>
      <w:rPr>
        <w:kern w:val="0"/>
        <w:szCs w:val="21"/>
      </w:rPr>
      <w:fldChar w:fldCharType="end"/>
    </w:r>
    <w:r>
      <w:rPr>
        <w:kern w:val="0"/>
        <w:szCs w:val="21"/>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t>-</w:t>
    </w:r>
    <w:r>
      <w:fldChar w:fldCharType="begin"/>
    </w:r>
    <w:r>
      <w:rPr>
        <w:rStyle w:val="ad"/>
      </w:rPr>
      <w:instrText xml:space="preserve"> PAGE </w:instrText>
    </w:r>
    <w:r>
      <w:fldChar w:fldCharType="separate"/>
    </w:r>
    <w:r w:rsidR="00D42638">
      <w:rPr>
        <w:rStyle w:val="ad"/>
        <w:noProof/>
      </w:rPr>
      <w:t>67</w:t>
    </w:r>
    <w: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fldChar w:fldCharType="begin"/>
    </w:r>
    <w:r>
      <w:rPr>
        <w:kern w:val="0"/>
        <w:szCs w:val="21"/>
      </w:rPr>
      <w:instrText xml:space="preserve"> PAGE </w:instrText>
    </w:r>
    <w:r>
      <w:rPr>
        <w:kern w:val="0"/>
        <w:szCs w:val="21"/>
      </w:rPr>
      <w:fldChar w:fldCharType="separate"/>
    </w:r>
    <w:r w:rsidR="008C140E">
      <w:rPr>
        <w:noProof/>
        <w:kern w:val="0"/>
        <w:szCs w:val="21"/>
      </w:rPr>
      <w:t>II</w:t>
    </w:r>
    <w:r>
      <w:rPr>
        <w:kern w:val="0"/>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fldChar w:fldCharType="begin"/>
    </w:r>
    <w:r>
      <w:rPr>
        <w:kern w:val="0"/>
        <w:szCs w:val="21"/>
      </w:rPr>
      <w:instrText xml:space="preserve"> PAGE </w:instrText>
    </w:r>
    <w:r>
      <w:rPr>
        <w:kern w:val="0"/>
        <w:szCs w:val="21"/>
      </w:rPr>
      <w:fldChar w:fldCharType="separate"/>
    </w:r>
    <w:r w:rsidR="008C140E">
      <w:rPr>
        <w:noProof/>
        <w:kern w:val="0"/>
        <w:szCs w:val="21"/>
      </w:rPr>
      <w:t>I</w:t>
    </w:r>
    <w:r>
      <w:rPr>
        <w:kern w:val="0"/>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fldChar w:fldCharType="begin"/>
    </w:r>
    <w:r>
      <w:rPr>
        <w:kern w:val="0"/>
        <w:szCs w:val="21"/>
      </w:rPr>
      <w:instrText xml:space="preserve"> PAGE </w:instrText>
    </w:r>
    <w:r>
      <w:rPr>
        <w:kern w:val="0"/>
        <w:szCs w:val="21"/>
      </w:rPr>
      <w:fldChar w:fldCharType="separate"/>
    </w:r>
    <w:r>
      <w:rPr>
        <w:kern w:val="0"/>
        <w:szCs w:val="21"/>
      </w:rPr>
      <w:t>I</w:t>
    </w:r>
    <w:r>
      <w:rPr>
        <w:kern w:val="0"/>
        <w:szCs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fldChar w:fldCharType="begin"/>
    </w:r>
    <w:r>
      <w:rPr>
        <w:kern w:val="0"/>
        <w:szCs w:val="21"/>
      </w:rPr>
      <w:instrText xml:space="preserve"> PAGE </w:instrText>
    </w:r>
    <w:r>
      <w:rPr>
        <w:kern w:val="0"/>
        <w:szCs w:val="21"/>
      </w:rPr>
      <w:fldChar w:fldCharType="separate"/>
    </w:r>
    <w:r w:rsidR="008C140E">
      <w:rPr>
        <w:noProof/>
        <w:kern w:val="0"/>
        <w:szCs w:val="21"/>
      </w:rPr>
      <w:t>II</w:t>
    </w:r>
    <w:r>
      <w:rPr>
        <w:kern w:val="0"/>
        <w:szCs w:val="21"/>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jc w:val="center"/>
    </w:pPr>
    <w:r>
      <w:rPr>
        <w:kern w:val="0"/>
        <w:szCs w:val="21"/>
      </w:rPr>
      <w:fldChar w:fldCharType="begin"/>
    </w:r>
    <w:r>
      <w:rPr>
        <w:kern w:val="0"/>
        <w:szCs w:val="21"/>
      </w:rPr>
      <w:instrText xml:space="preserve"> PAGE </w:instrText>
    </w:r>
    <w:r>
      <w:rPr>
        <w:kern w:val="0"/>
        <w:szCs w:val="21"/>
      </w:rPr>
      <w:fldChar w:fldCharType="separate"/>
    </w:r>
    <w:r w:rsidR="008C140E">
      <w:rPr>
        <w:noProof/>
        <w:kern w:val="0"/>
        <w:szCs w:val="21"/>
      </w:rPr>
      <w:t>I</w:t>
    </w:r>
    <w:r>
      <w:rPr>
        <w:kern w:val="0"/>
        <w:szCs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EE6" w:rsidRDefault="00BD7EE6" w:rsidP="00162442">
      <w:pPr>
        <w:spacing w:before="120" w:after="120"/>
      </w:pPr>
      <w:r>
        <w:separator/>
      </w:r>
    </w:p>
  </w:footnote>
  <w:footnote w:type="continuationSeparator" w:id="0">
    <w:p w:rsidR="00BD7EE6" w:rsidRDefault="00BD7EE6" w:rsidP="00162442">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eastAsia="楷体" w:hAnsi="楷体"/>
        <w:sz w:val="19"/>
        <w:szCs w:val="19"/>
      </w:rPr>
    </w:pPr>
    <w:r>
      <w:rPr>
        <w:rFonts w:ascii="楷体" w:eastAsia="楷体" w:hAnsi="楷体" w:hint="eastAsia"/>
        <w:sz w:val="19"/>
        <w:szCs w:val="19"/>
      </w:rPr>
      <w:t>第2章  相关技术</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hAnsi="楷体"/>
        <w:sz w:val="19"/>
        <w:szCs w:val="19"/>
      </w:rPr>
    </w:pPr>
    <w:r>
      <w:rPr>
        <w:rFonts w:ascii="楷体" w:eastAsia="楷体" w:hAnsi="楷体" w:hint="eastAsia"/>
        <w:sz w:val="19"/>
        <w:szCs w:val="19"/>
      </w:rPr>
      <w:t xml:space="preserve">第3章  </w:t>
    </w:r>
    <w:r w:rsidRPr="00ED542D">
      <w:rPr>
        <w:rFonts w:ascii="楷体" w:hAnsi="楷体" w:hint="eastAsia"/>
        <w:sz w:val="19"/>
        <w:szCs w:val="19"/>
      </w:rPr>
      <w:t>温度预测系统需求分析</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hAnsi="楷体"/>
        <w:sz w:val="19"/>
        <w:szCs w:val="19"/>
      </w:rPr>
    </w:pPr>
    <w:r>
      <w:rPr>
        <w:rFonts w:ascii="楷体" w:eastAsia="楷体" w:hAnsi="楷体" w:hint="eastAsia"/>
        <w:sz w:val="19"/>
        <w:szCs w:val="19"/>
      </w:rPr>
      <w:t xml:space="preserve">第4章  </w:t>
    </w:r>
    <w:r w:rsidRPr="00AF31BA">
      <w:rPr>
        <w:rFonts w:ascii="楷体" w:eastAsia="楷体" w:hAnsi="楷体" w:hint="eastAsia"/>
        <w:sz w:val="19"/>
        <w:szCs w:val="19"/>
      </w:rPr>
      <w:t>温度预测</w:t>
    </w:r>
    <w:r>
      <w:rPr>
        <w:rFonts w:ascii="楷体" w:eastAsia="楷体" w:hAnsi="楷体" w:hint="eastAsia"/>
        <w:sz w:val="19"/>
        <w:szCs w:val="19"/>
      </w:rPr>
      <w:t>智能</w:t>
    </w:r>
    <w:r w:rsidRPr="00AF31BA">
      <w:rPr>
        <w:rFonts w:ascii="楷体" w:eastAsia="楷体" w:hAnsi="楷体" w:hint="eastAsia"/>
        <w:sz w:val="19"/>
        <w:szCs w:val="19"/>
      </w:rPr>
      <w:t>算法设计</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hAnsi="楷体"/>
        <w:sz w:val="19"/>
        <w:szCs w:val="19"/>
      </w:rPr>
    </w:pPr>
    <w:r>
      <w:rPr>
        <w:rFonts w:ascii="楷体" w:eastAsia="楷体" w:hAnsi="楷体" w:hint="eastAsia"/>
        <w:sz w:val="19"/>
        <w:szCs w:val="19"/>
      </w:rPr>
      <w:t xml:space="preserve">第5章  </w:t>
    </w:r>
    <w:r w:rsidRPr="00FF7C8B">
      <w:rPr>
        <w:rFonts w:ascii="楷体" w:eastAsia="楷体" w:hAnsi="楷体" w:hint="eastAsia"/>
        <w:sz w:val="19"/>
        <w:szCs w:val="19"/>
      </w:rPr>
      <w:t>温度预测系统设计</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hAnsi="楷体"/>
        <w:sz w:val="19"/>
        <w:szCs w:val="19"/>
      </w:rPr>
    </w:pPr>
    <w:r>
      <w:rPr>
        <w:rFonts w:ascii="楷体" w:eastAsia="楷体" w:hAnsi="楷体" w:hint="eastAsia"/>
        <w:sz w:val="19"/>
        <w:szCs w:val="19"/>
      </w:rPr>
      <w:t xml:space="preserve">第6章  </w:t>
    </w:r>
    <w:r w:rsidRPr="00FF7C8B">
      <w:rPr>
        <w:rFonts w:ascii="楷体" w:eastAsia="楷体" w:hAnsi="楷体" w:hint="eastAsia"/>
        <w:sz w:val="19"/>
        <w:szCs w:val="19"/>
      </w:rPr>
      <w:t>温度预测系统实现及测试</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eastAsia="楷体" w:hAnsi="楷体"/>
        <w:sz w:val="19"/>
        <w:szCs w:val="19"/>
      </w:rPr>
    </w:pPr>
    <w:r>
      <w:rPr>
        <w:rFonts w:ascii="楷体" w:eastAsia="楷体" w:hAnsi="楷体" w:hint="eastAsia"/>
        <w:sz w:val="19"/>
        <w:szCs w:val="19"/>
      </w:rPr>
      <w:t>结 论</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Pr="0052155F" w:rsidRDefault="00F939E4" w:rsidP="0052155F">
    <w:pPr>
      <w:pStyle w:val="a4"/>
      <w:pBdr>
        <w:bottom w:val="single" w:sz="4" w:space="1" w:color="auto"/>
      </w:pBdr>
      <w:spacing w:before="120" w:after="120"/>
    </w:pPr>
    <w:r>
      <w:rPr>
        <w:rFonts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eastAsia="楷体" w:hAnsi="楷体"/>
        <w:sz w:val="19"/>
        <w:szCs w:val="19"/>
      </w:rPr>
    </w:pPr>
    <w:r>
      <w:rPr>
        <w:rFonts w:ascii="楷体" w:eastAsia="楷体" w:hAnsi="楷体" w:hint="eastAsia"/>
        <w:sz w:val="19"/>
        <w:szCs w:val="19"/>
      </w:rPr>
      <w:t>致谢</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Pr="0052155F" w:rsidRDefault="00F939E4" w:rsidP="002A2E76">
    <w:pPr>
      <w:pStyle w:val="a4"/>
      <w:pBdr>
        <w:bottom w:val="single" w:sz="4" w:space="0" w:color="auto"/>
      </w:pBd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eastAsia="楷体" w:hAnsi="楷体"/>
        <w:sz w:val="19"/>
        <w:szCs w:val="19"/>
      </w:rPr>
    </w:pPr>
    <w:r>
      <w:rPr>
        <w:rFonts w:ascii="楷体" w:eastAsia="楷体" w:hAnsi="楷体" w:hint="eastAsia"/>
        <w:sz w:val="19"/>
        <w:szCs w:val="19"/>
      </w:rPr>
      <w:t>北京工业大学工程硕士专业学位论文</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eastAsia="楷体" w:hAnsi="楷体"/>
        <w:sz w:val="19"/>
        <w:szCs w:val="19"/>
      </w:rPr>
    </w:pPr>
    <w:r>
      <w:rPr>
        <w:rFonts w:ascii="楷体" w:eastAsia="楷体" w:hAnsi="楷体" w:hint="eastAsia"/>
        <w:sz w:val="19"/>
        <w:szCs w:val="19"/>
      </w:rPr>
      <w:t>摘 要</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rsidP="00C34FA5">
    <w:pPr>
      <w:pStyle w:val="a4"/>
      <w:pBdr>
        <w:bottom w:val="single" w:sz="4" w:space="1" w:color="auto"/>
      </w:pBdr>
      <w:jc w:val="both"/>
      <w:rPr>
        <w:rFonts w:ascii="楷体" w:eastAsia="楷体" w:hAnsi="楷体"/>
        <w:sz w:val="19"/>
        <w:szCs w:val="19"/>
      </w:rPr>
    </w:pPr>
  </w:p>
  <w:p w:rsidR="00F939E4" w:rsidRDefault="00F939E4" w:rsidP="00C34FA5">
    <w:pPr>
      <w:pStyle w:val="a4"/>
      <w:pBdr>
        <w:bottom w:val="single" w:sz="4" w:space="1" w:color="auto"/>
      </w:pBdr>
      <w:jc w:val="both"/>
      <w:rPr>
        <w:rFonts w:ascii="楷体" w:eastAsia="楷体" w:hAnsi="楷体"/>
        <w:sz w:val="19"/>
        <w:szCs w:val="19"/>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9E4" w:rsidRDefault="00F939E4">
    <w:pPr>
      <w:pStyle w:val="a4"/>
      <w:pBdr>
        <w:bottom w:val="single" w:sz="4" w:space="1" w:color="auto"/>
      </w:pBdr>
      <w:rPr>
        <w:rFonts w:ascii="楷体" w:eastAsia="楷体" w:hAnsi="楷体"/>
        <w:sz w:val="19"/>
        <w:szCs w:val="19"/>
      </w:rPr>
    </w:pPr>
    <w:r>
      <w:rPr>
        <w:rFonts w:ascii="楷体" w:eastAsia="楷体" w:hAnsi="楷体" w:hint="eastAsia"/>
        <w:sz w:val="19"/>
        <w:szCs w:val="19"/>
      </w:rPr>
      <w:t xml:space="preserve">第1章  </w:t>
    </w:r>
    <w:r w:rsidRPr="00ED542D">
      <w:rPr>
        <w:rFonts w:ascii="楷体" w:eastAsia="楷体" w:hAnsi="楷体" w:hint="eastAsia"/>
        <w:sz w:val="19"/>
        <w:szCs w:val="19"/>
      </w:rPr>
      <w:t>绪 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9"/>
    <w:multiLevelType w:val="multilevel"/>
    <w:tmpl w:val="89BA35E2"/>
    <w:lvl w:ilvl="0">
      <w:start w:val="1"/>
      <w:numFmt w:val="decimal"/>
      <w:pStyle w:val="1"/>
      <w:lvlText w:val="第%1章"/>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b w:val="0"/>
        <w:lang w:val="en-US"/>
      </w:rPr>
    </w:lvl>
    <w:lvl w:ilvl="2">
      <w:start w:val="1"/>
      <w:numFmt w:val="decimal"/>
      <w:pStyle w:val="3"/>
      <w:lvlText w:val="%1.%2.%3"/>
      <w:lvlJc w:val="left"/>
      <w:pPr>
        <w:tabs>
          <w:tab w:val="num" w:pos="720"/>
        </w:tabs>
        <w:ind w:left="720" w:hanging="720"/>
      </w:pPr>
      <w:rPr>
        <w:rFonts w:hint="eastAsia"/>
        <w:lang w:val="en-US"/>
      </w:rPr>
    </w:lvl>
    <w:lvl w:ilvl="3">
      <w:start w:val="1"/>
      <w:numFmt w:val="decimal"/>
      <w:pStyle w:val="4"/>
      <w:lvlText w:val="%1.%2.%3.%4"/>
      <w:lvlJc w:val="left"/>
      <w:pPr>
        <w:tabs>
          <w:tab w:val="num" w:pos="864"/>
        </w:tabs>
        <w:ind w:left="864" w:hanging="864"/>
      </w:pPr>
      <w:rPr>
        <w:rFonts w:ascii="黑体" w:eastAsia="黑体" w:hint="eastAsia"/>
        <w:b w:val="0"/>
        <w:sz w:val="24"/>
        <w:szCs w:val="24"/>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094E1F6C"/>
    <w:multiLevelType w:val="hybridMultilevel"/>
    <w:tmpl w:val="6540A7E6"/>
    <w:lvl w:ilvl="0" w:tplc="DB74AED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9ED70EA"/>
    <w:multiLevelType w:val="hybridMultilevel"/>
    <w:tmpl w:val="37062C08"/>
    <w:lvl w:ilvl="0" w:tplc="0DCA41E4">
      <w:start w:val="1"/>
      <w:numFmt w:val="decimal"/>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F1264"/>
    <w:multiLevelType w:val="hybridMultilevel"/>
    <w:tmpl w:val="79924044"/>
    <w:lvl w:ilvl="0" w:tplc="A8704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AC3F88"/>
    <w:multiLevelType w:val="hybridMultilevel"/>
    <w:tmpl w:val="E7902ECA"/>
    <w:lvl w:ilvl="0" w:tplc="E1309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C4003E"/>
    <w:multiLevelType w:val="hybridMultilevel"/>
    <w:tmpl w:val="60D6786C"/>
    <w:lvl w:ilvl="0" w:tplc="780C068A">
      <w:start w:val="1"/>
      <w:numFmt w:val="decimal"/>
      <w:lvlText w:val="（%1）"/>
      <w:lvlJc w:val="left"/>
      <w:pPr>
        <w:ind w:left="1515" w:hanging="10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1294D58"/>
    <w:multiLevelType w:val="hybridMultilevel"/>
    <w:tmpl w:val="BF884814"/>
    <w:lvl w:ilvl="0" w:tplc="FC08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7078C3"/>
    <w:multiLevelType w:val="hybridMultilevel"/>
    <w:tmpl w:val="32C8A136"/>
    <w:lvl w:ilvl="0" w:tplc="270673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84128B"/>
    <w:multiLevelType w:val="hybridMultilevel"/>
    <w:tmpl w:val="1020FCB2"/>
    <w:lvl w:ilvl="0" w:tplc="541878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9224AB"/>
    <w:multiLevelType w:val="hybridMultilevel"/>
    <w:tmpl w:val="EF205A90"/>
    <w:lvl w:ilvl="0" w:tplc="6E54F6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9814D3"/>
    <w:multiLevelType w:val="hybridMultilevel"/>
    <w:tmpl w:val="1BF63158"/>
    <w:lvl w:ilvl="0" w:tplc="B8504680">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D454E7"/>
    <w:multiLevelType w:val="hybridMultilevel"/>
    <w:tmpl w:val="5352EBA8"/>
    <w:lvl w:ilvl="0" w:tplc="ABEE5CAA">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EA7085"/>
    <w:multiLevelType w:val="hybridMultilevel"/>
    <w:tmpl w:val="022A447E"/>
    <w:lvl w:ilvl="0" w:tplc="C07C0E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AF299A"/>
    <w:multiLevelType w:val="hybridMultilevel"/>
    <w:tmpl w:val="52481A8A"/>
    <w:lvl w:ilvl="0" w:tplc="E116CE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F321D51"/>
    <w:multiLevelType w:val="hybridMultilevel"/>
    <w:tmpl w:val="EB129A96"/>
    <w:lvl w:ilvl="0" w:tplc="25D4C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7D91E33"/>
    <w:multiLevelType w:val="hybridMultilevel"/>
    <w:tmpl w:val="5EE4A51C"/>
    <w:lvl w:ilvl="0" w:tplc="FA9A92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9B97DEA"/>
    <w:multiLevelType w:val="hybridMultilevel"/>
    <w:tmpl w:val="65D2BC9E"/>
    <w:lvl w:ilvl="0" w:tplc="484883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7043D0"/>
    <w:multiLevelType w:val="hybridMultilevel"/>
    <w:tmpl w:val="5352EBA8"/>
    <w:lvl w:ilvl="0" w:tplc="ABEE5CAA">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524785"/>
    <w:multiLevelType w:val="hybridMultilevel"/>
    <w:tmpl w:val="1DD61C00"/>
    <w:lvl w:ilvl="0" w:tplc="91669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0842AD4"/>
    <w:multiLevelType w:val="hybridMultilevel"/>
    <w:tmpl w:val="7612200A"/>
    <w:lvl w:ilvl="0" w:tplc="0372AE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AB22FF"/>
    <w:multiLevelType w:val="hybridMultilevel"/>
    <w:tmpl w:val="7318F646"/>
    <w:lvl w:ilvl="0" w:tplc="6A78F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F742EE"/>
    <w:multiLevelType w:val="hybridMultilevel"/>
    <w:tmpl w:val="B750F490"/>
    <w:lvl w:ilvl="0" w:tplc="280A79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81E1438"/>
    <w:multiLevelType w:val="hybridMultilevel"/>
    <w:tmpl w:val="AC6AE5BE"/>
    <w:lvl w:ilvl="0" w:tplc="E018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F99046A"/>
    <w:multiLevelType w:val="hybridMultilevel"/>
    <w:tmpl w:val="C090FF06"/>
    <w:lvl w:ilvl="0" w:tplc="055852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99F265F"/>
    <w:multiLevelType w:val="hybridMultilevel"/>
    <w:tmpl w:val="646AA122"/>
    <w:lvl w:ilvl="0" w:tplc="05226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BE42946"/>
    <w:multiLevelType w:val="multilevel"/>
    <w:tmpl w:val="2DDE25A4"/>
    <w:lvl w:ilvl="0">
      <w:start w:val="1"/>
      <w:numFmt w:val="decimal"/>
      <w:lvlText w:val="%1"/>
      <w:lvlJc w:val="left"/>
      <w:pPr>
        <w:ind w:left="420" w:hanging="420"/>
      </w:pPr>
      <w:rPr>
        <w:rFonts w:hint="default"/>
      </w:rPr>
    </w:lvl>
    <w:lvl w:ilvl="1">
      <w:start w:val="1"/>
      <w:numFmt w:val="decimal"/>
      <w:lvlText w:val="%1.%2"/>
      <w:lvlJc w:val="left"/>
      <w:pPr>
        <w:ind w:left="1155" w:hanging="4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7680" w:hanging="1800"/>
      </w:pPr>
      <w:rPr>
        <w:rFonts w:hint="default"/>
      </w:rPr>
    </w:lvl>
  </w:abstractNum>
  <w:abstractNum w:abstractNumId="26" w15:restartNumberingAfterBreak="0">
    <w:nsid w:val="7C5E7006"/>
    <w:multiLevelType w:val="hybridMultilevel"/>
    <w:tmpl w:val="DE644300"/>
    <w:lvl w:ilvl="0" w:tplc="ABEE5CAA">
      <w:start w:val="1"/>
      <w:numFmt w:val="decimal"/>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ED17B1C"/>
    <w:multiLevelType w:val="hybridMultilevel"/>
    <w:tmpl w:val="73D04DBA"/>
    <w:lvl w:ilvl="0" w:tplc="D9289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5"/>
  </w:num>
  <w:num w:numId="4">
    <w:abstractNumId w:val="3"/>
  </w:num>
  <w:num w:numId="5">
    <w:abstractNumId w:val="21"/>
  </w:num>
  <w:num w:numId="6">
    <w:abstractNumId w:val="7"/>
  </w:num>
  <w:num w:numId="7">
    <w:abstractNumId w:val="15"/>
  </w:num>
  <w:num w:numId="8">
    <w:abstractNumId w:val="12"/>
  </w:num>
  <w:num w:numId="9">
    <w:abstractNumId w:val="4"/>
  </w:num>
  <w:num w:numId="10">
    <w:abstractNumId w:val="13"/>
  </w:num>
  <w:num w:numId="11">
    <w:abstractNumId w:val="22"/>
  </w:num>
  <w:num w:numId="12">
    <w:abstractNumId w:val="8"/>
  </w:num>
  <w:num w:numId="13">
    <w:abstractNumId w:val="6"/>
  </w:num>
  <w:num w:numId="14">
    <w:abstractNumId w:val="18"/>
  </w:num>
  <w:num w:numId="15">
    <w:abstractNumId w:val="27"/>
  </w:num>
  <w:num w:numId="16">
    <w:abstractNumId w:val="20"/>
  </w:num>
  <w:num w:numId="17">
    <w:abstractNumId w:val="24"/>
  </w:num>
  <w:num w:numId="18">
    <w:abstractNumId w:val="14"/>
  </w:num>
  <w:num w:numId="19">
    <w:abstractNumId w:val="19"/>
  </w:num>
  <w:num w:numId="20">
    <w:abstractNumId w:val="9"/>
  </w:num>
  <w:num w:numId="21">
    <w:abstractNumId w:val="0"/>
  </w:num>
  <w:num w:numId="22">
    <w:abstractNumId w:val="17"/>
  </w:num>
  <w:num w:numId="23">
    <w:abstractNumId w:val="26"/>
  </w:num>
  <w:num w:numId="24">
    <w:abstractNumId w:val="11"/>
  </w:num>
  <w:num w:numId="25">
    <w:abstractNumId w:val="0"/>
  </w:num>
  <w:num w:numId="26">
    <w:abstractNumId w:val="2"/>
  </w:num>
  <w:num w:numId="27">
    <w:abstractNumId w:val="25"/>
  </w:num>
  <w:num w:numId="28">
    <w:abstractNumId w:val="16"/>
  </w:num>
  <w:num w:numId="29">
    <w:abstractNumId w:val="0"/>
  </w:num>
  <w:num w:numId="30">
    <w:abstractNumId w:val="0"/>
  </w:num>
  <w:num w:numId="31">
    <w:abstractNumId w:val="23"/>
  </w:num>
  <w:num w:numId="32">
    <w:abstractNumId w:val="1"/>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jw">
    <w15:presenceInfo w15:providerId="None" w15:userId="wj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172A27"/>
    <w:rsid w:val="000009DB"/>
    <w:rsid w:val="00000A3A"/>
    <w:rsid w:val="000029FC"/>
    <w:rsid w:val="000105C0"/>
    <w:rsid w:val="000176AE"/>
    <w:rsid w:val="000274CD"/>
    <w:rsid w:val="00031533"/>
    <w:rsid w:val="00033813"/>
    <w:rsid w:val="000373AE"/>
    <w:rsid w:val="00040640"/>
    <w:rsid w:val="00050FBD"/>
    <w:rsid w:val="00051E50"/>
    <w:rsid w:val="000543F7"/>
    <w:rsid w:val="00055245"/>
    <w:rsid w:val="0006408C"/>
    <w:rsid w:val="00064F3A"/>
    <w:rsid w:val="000656C2"/>
    <w:rsid w:val="0007409D"/>
    <w:rsid w:val="00082894"/>
    <w:rsid w:val="00084B66"/>
    <w:rsid w:val="0008625B"/>
    <w:rsid w:val="0009217E"/>
    <w:rsid w:val="0009283C"/>
    <w:rsid w:val="0009288C"/>
    <w:rsid w:val="0009564A"/>
    <w:rsid w:val="000A05E9"/>
    <w:rsid w:val="000A1632"/>
    <w:rsid w:val="000A3733"/>
    <w:rsid w:val="000A6ADC"/>
    <w:rsid w:val="000A7641"/>
    <w:rsid w:val="000B722E"/>
    <w:rsid w:val="000C7950"/>
    <w:rsid w:val="000D311B"/>
    <w:rsid w:val="000D3EBE"/>
    <w:rsid w:val="000D58D2"/>
    <w:rsid w:val="000D6656"/>
    <w:rsid w:val="000D6FAE"/>
    <w:rsid w:val="000E08B3"/>
    <w:rsid w:val="000F0363"/>
    <w:rsid w:val="000F1F64"/>
    <w:rsid w:val="000F2E73"/>
    <w:rsid w:val="000F4920"/>
    <w:rsid w:val="000F53BC"/>
    <w:rsid w:val="000F776F"/>
    <w:rsid w:val="001064CA"/>
    <w:rsid w:val="00106A2E"/>
    <w:rsid w:val="00107A9A"/>
    <w:rsid w:val="00110EBD"/>
    <w:rsid w:val="00111F8E"/>
    <w:rsid w:val="00114FF1"/>
    <w:rsid w:val="00115E1D"/>
    <w:rsid w:val="00120B6A"/>
    <w:rsid w:val="00121525"/>
    <w:rsid w:val="00123BBF"/>
    <w:rsid w:val="00127562"/>
    <w:rsid w:val="00133197"/>
    <w:rsid w:val="0013431C"/>
    <w:rsid w:val="00135D43"/>
    <w:rsid w:val="00142CDC"/>
    <w:rsid w:val="001432F5"/>
    <w:rsid w:val="00145070"/>
    <w:rsid w:val="00150A58"/>
    <w:rsid w:val="00154CF8"/>
    <w:rsid w:val="0015595F"/>
    <w:rsid w:val="001609FC"/>
    <w:rsid w:val="00162442"/>
    <w:rsid w:val="0016372C"/>
    <w:rsid w:val="00164024"/>
    <w:rsid w:val="0016456F"/>
    <w:rsid w:val="00167DB5"/>
    <w:rsid w:val="00172A27"/>
    <w:rsid w:val="00172D49"/>
    <w:rsid w:val="00173DA4"/>
    <w:rsid w:val="00182566"/>
    <w:rsid w:val="00187654"/>
    <w:rsid w:val="00187737"/>
    <w:rsid w:val="0019464D"/>
    <w:rsid w:val="0019728B"/>
    <w:rsid w:val="001A0011"/>
    <w:rsid w:val="001A1315"/>
    <w:rsid w:val="001A2D51"/>
    <w:rsid w:val="001A32EF"/>
    <w:rsid w:val="001B2B05"/>
    <w:rsid w:val="001C186D"/>
    <w:rsid w:val="001C4224"/>
    <w:rsid w:val="001C5FE9"/>
    <w:rsid w:val="001C65D6"/>
    <w:rsid w:val="001D1F12"/>
    <w:rsid w:val="001D7502"/>
    <w:rsid w:val="001E456B"/>
    <w:rsid w:val="001E6446"/>
    <w:rsid w:val="001E7724"/>
    <w:rsid w:val="001F10A2"/>
    <w:rsid w:val="001F15F7"/>
    <w:rsid w:val="001F22D4"/>
    <w:rsid w:val="001F2A8E"/>
    <w:rsid w:val="001F33C2"/>
    <w:rsid w:val="001F4D89"/>
    <w:rsid w:val="001F6AE1"/>
    <w:rsid w:val="001F7350"/>
    <w:rsid w:val="001F7517"/>
    <w:rsid w:val="0020135E"/>
    <w:rsid w:val="0020311B"/>
    <w:rsid w:val="00205D66"/>
    <w:rsid w:val="00214DA5"/>
    <w:rsid w:val="0021715E"/>
    <w:rsid w:val="002213D2"/>
    <w:rsid w:val="00221B5A"/>
    <w:rsid w:val="00241449"/>
    <w:rsid w:val="00241E4F"/>
    <w:rsid w:val="00243656"/>
    <w:rsid w:val="00252CB5"/>
    <w:rsid w:val="002535E9"/>
    <w:rsid w:val="002552A1"/>
    <w:rsid w:val="002617F1"/>
    <w:rsid w:val="00271A83"/>
    <w:rsid w:val="0027331E"/>
    <w:rsid w:val="00273BA8"/>
    <w:rsid w:val="00285ED4"/>
    <w:rsid w:val="00291F01"/>
    <w:rsid w:val="00292E94"/>
    <w:rsid w:val="00296126"/>
    <w:rsid w:val="0029630C"/>
    <w:rsid w:val="002A2E76"/>
    <w:rsid w:val="002A4928"/>
    <w:rsid w:val="002A6468"/>
    <w:rsid w:val="002A7976"/>
    <w:rsid w:val="002B1BE3"/>
    <w:rsid w:val="002B4327"/>
    <w:rsid w:val="002B454E"/>
    <w:rsid w:val="002B7652"/>
    <w:rsid w:val="002C21A6"/>
    <w:rsid w:val="002C3557"/>
    <w:rsid w:val="002D3BE9"/>
    <w:rsid w:val="002E48AD"/>
    <w:rsid w:val="002F3B0E"/>
    <w:rsid w:val="003005DD"/>
    <w:rsid w:val="003011EC"/>
    <w:rsid w:val="0030720C"/>
    <w:rsid w:val="0030779A"/>
    <w:rsid w:val="00311CA7"/>
    <w:rsid w:val="00322272"/>
    <w:rsid w:val="00330891"/>
    <w:rsid w:val="003320C3"/>
    <w:rsid w:val="00333555"/>
    <w:rsid w:val="0033572E"/>
    <w:rsid w:val="003371A2"/>
    <w:rsid w:val="00341069"/>
    <w:rsid w:val="003477B1"/>
    <w:rsid w:val="00347E65"/>
    <w:rsid w:val="003522DD"/>
    <w:rsid w:val="003604BA"/>
    <w:rsid w:val="00360780"/>
    <w:rsid w:val="00362348"/>
    <w:rsid w:val="00362E1E"/>
    <w:rsid w:val="003644BF"/>
    <w:rsid w:val="00367F30"/>
    <w:rsid w:val="00372FD5"/>
    <w:rsid w:val="00374F67"/>
    <w:rsid w:val="0037542D"/>
    <w:rsid w:val="00376594"/>
    <w:rsid w:val="0038293B"/>
    <w:rsid w:val="0038377E"/>
    <w:rsid w:val="00387D6D"/>
    <w:rsid w:val="00391DE2"/>
    <w:rsid w:val="0039688F"/>
    <w:rsid w:val="003A0826"/>
    <w:rsid w:val="003A1960"/>
    <w:rsid w:val="003A40CC"/>
    <w:rsid w:val="003A6534"/>
    <w:rsid w:val="003B006D"/>
    <w:rsid w:val="003B5C82"/>
    <w:rsid w:val="003B6468"/>
    <w:rsid w:val="003C4BDE"/>
    <w:rsid w:val="003C514B"/>
    <w:rsid w:val="003C6484"/>
    <w:rsid w:val="003E150B"/>
    <w:rsid w:val="003F219B"/>
    <w:rsid w:val="003F2978"/>
    <w:rsid w:val="003F7833"/>
    <w:rsid w:val="004029F2"/>
    <w:rsid w:val="00404F5E"/>
    <w:rsid w:val="0041093C"/>
    <w:rsid w:val="004115DE"/>
    <w:rsid w:val="00414220"/>
    <w:rsid w:val="0041569A"/>
    <w:rsid w:val="004173A6"/>
    <w:rsid w:val="004173EF"/>
    <w:rsid w:val="004175E0"/>
    <w:rsid w:val="00427BB3"/>
    <w:rsid w:val="00443B97"/>
    <w:rsid w:val="004444E2"/>
    <w:rsid w:val="004500FD"/>
    <w:rsid w:val="00453BBB"/>
    <w:rsid w:val="004564D5"/>
    <w:rsid w:val="00456FF8"/>
    <w:rsid w:val="00457317"/>
    <w:rsid w:val="00457D93"/>
    <w:rsid w:val="004619D9"/>
    <w:rsid w:val="00461C67"/>
    <w:rsid w:val="00463201"/>
    <w:rsid w:val="004650E8"/>
    <w:rsid w:val="00466F49"/>
    <w:rsid w:val="0047214C"/>
    <w:rsid w:val="00473433"/>
    <w:rsid w:val="004803B4"/>
    <w:rsid w:val="00480F81"/>
    <w:rsid w:val="00484F9C"/>
    <w:rsid w:val="00493E78"/>
    <w:rsid w:val="004A25A2"/>
    <w:rsid w:val="004B281D"/>
    <w:rsid w:val="004B5186"/>
    <w:rsid w:val="004C0F4E"/>
    <w:rsid w:val="004C26F1"/>
    <w:rsid w:val="004C33A4"/>
    <w:rsid w:val="004C49A7"/>
    <w:rsid w:val="004C6DEC"/>
    <w:rsid w:val="004D2873"/>
    <w:rsid w:val="004D28F8"/>
    <w:rsid w:val="004D5545"/>
    <w:rsid w:val="004D6C35"/>
    <w:rsid w:val="004E1859"/>
    <w:rsid w:val="004F2000"/>
    <w:rsid w:val="004F4078"/>
    <w:rsid w:val="004F5E69"/>
    <w:rsid w:val="00504B7C"/>
    <w:rsid w:val="0050663A"/>
    <w:rsid w:val="00507226"/>
    <w:rsid w:val="00513918"/>
    <w:rsid w:val="00515252"/>
    <w:rsid w:val="005153DC"/>
    <w:rsid w:val="00520FB0"/>
    <w:rsid w:val="0052155F"/>
    <w:rsid w:val="00526DC8"/>
    <w:rsid w:val="005324C1"/>
    <w:rsid w:val="005326BD"/>
    <w:rsid w:val="00543BEE"/>
    <w:rsid w:val="005462C3"/>
    <w:rsid w:val="005514B5"/>
    <w:rsid w:val="00551D0F"/>
    <w:rsid w:val="005541F8"/>
    <w:rsid w:val="00560F63"/>
    <w:rsid w:val="005617D3"/>
    <w:rsid w:val="00563245"/>
    <w:rsid w:val="00566A6A"/>
    <w:rsid w:val="00566E60"/>
    <w:rsid w:val="00576A2D"/>
    <w:rsid w:val="00576B5F"/>
    <w:rsid w:val="00576F21"/>
    <w:rsid w:val="0057744F"/>
    <w:rsid w:val="00577704"/>
    <w:rsid w:val="005778E7"/>
    <w:rsid w:val="0058319E"/>
    <w:rsid w:val="0058404E"/>
    <w:rsid w:val="00584385"/>
    <w:rsid w:val="0058747B"/>
    <w:rsid w:val="00587E0E"/>
    <w:rsid w:val="005926A3"/>
    <w:rsid w:val="005926BE"/>
    <w:rsid w:val="0059367A"/>
    <w:rsid w:val="0059570A"/>
    <w:rsid w:val="00596DE4"/>
    <w:rsid w:val="005A3CEF"/>
    <w:rsid w:val="005A56F1"/>
    <w:rsid w:val="005A5F08"/>
    <w:rsid w:val="005A77D7"/>
    <w:rsid w:val="005B522F"/>
    <w:rsid w:val="005C00DD"/>
    <w:rsid w:val="005C0247"/>
    <w:rsid w:val="005C04FB"/>
    <w:rsid w:val="005C4F35"/>
    <w:rsid w:val="005D574A"/>
    <w:rsid w:val="005D59F7"/>
    <w:rsid w:val="005D5B66"/>
    <w:rsid w:val="005E1FF6"/>
    <w:rsid w:val="005E4B6F"/>
    <w:rsid w:val="005E6F6D"/>
    <w:rsid w:val="005F21FA"/>
    <w:rsid w:val="006059E6"/>
    <w:rsid w:val="0060636C"/>
    <w:rsid w:val="006102BA"/>
    <w:rsid w:val="006103EE"/>
    <w:rsid w:val="00617557"/>
    <w:rsid w:val="00620AA3"/>
    <w:rsid w:val="0062280C"/>
    <w:rsid w:val="00623850"/>
    <w:rsid w:val="006344AF"/>
    <w:rsid w:val="006357A7"/>
    <w:rsid w:val="00643E11"/>
    <w:rsid w:val="00645B3A"/>
    <w:rsid w:val="00664C5A"/>
    <w:rsid w:val="00671D2F"/>
    <w:rsid w:val="00672DD5"/>
    <w:rsid w:val="006731DF"/>
    <w:rsid w:val="0068700B"/>
    <w:rsid w:val="0068736C"/>
    <w:rsid w:val="00687486"/>
    <w:rsid w:val="0068794A"/>
    <w:rsid w:val="006900C6"/>
    <w:rsid w:val="0069343C"/>
    <w:rsid w:val="00694796"/>
    <w:rsid w:val="006A04CA"/>
    <w:rsid w:val="006A51BA"/>
    <w:rsid w:val="006B4886"/>
    <w:rsid w:val="006B6015"/>
    <w:rsid w:val="006B6723"/>
    <w:rsid w:val="006B73F1"/>
    <w:rsid w:val="006C179E"/>
    <w:rsid w:val="006C18BE"/>
    <w:rsid w:val="006C67AB"/>
    <w:rsid w:val="006D5ADA"/>
    <w:rsid w:val="006D6EBC"/>
    <w:rsid w:val="006E0849"/>
    <w:rsid w:val="006E328E"/>
    <w:rsid w:val="006F1DD2"/>
    <w:rsid w:val="006F2AA8"/>
    <w:rsid w:val="006F3C9F"/>
    <w:rsid w:val="006F5443"/>
    <w:rsid w:val="006F57A5"/>
    <w:rsid w:val="007129ED"/>
    <w:rsid w:val="0072046B"/>
    <w:rsid w:val="0072534C"/>
    <w:rsid w:val="00725D0D"/>
    <w:rsid w:val="00730B2D"/>
    <w:rsid w:val="0073220B"/>
    <w:rsid w:val="0073328F"/>
    <w:rsid w:val="0073391E"/>
    <w:rsid w:val="00741D99"/>
    <w:rsid w:val="007425ED"/>
    <w:rsid w:val="00746ED5"/>
    <w:rsid w:val="0076004C"/>
    <w:rsid w:val="00760D27"/>
    <w:rsid w:val="00765916"/>
    <w:rsid w:val="00765DDF"/>
    <w:rsid w:val="00766123"/>
    <w:rsid w:val="00770544"/>
    <w:rsid w:val="00770CF8"/>
    <w:rsid w:val="00771DF0"/>
    <w:rsid w:val="0077593D"/>
    <w:rsid w:val="007760EC"/>
    <w:rsid w:val="00782689"/>
    <w:rsid w:val="00784393"/>
    <w:rsid w:val="007904D4"/>
    <w:rsid w:val="00791DA3"/>
    <w:rsid w:val="00797917"/>
    <w:rsid w:val="00797BA2"/>
    <w:rsid w:val="007A0228"/>
    <w:rsid w:val="007A07C2"/>
    <w:rsid w:val="007A0B5B"/>
    <w:rsid w:val="007A1511"/>
    <w:rsid w:val="007A171E"/>
    <w:rsid w:val="007A1E96"/>
    <w:rsid w:val="007A2309"/>
    <w:rsid w:val="007A33E3"/>
    <w:rsid w:val="007A5C0E"/>
    <w:rsid w:val="007B3EF4"/>
    <w:rsid w:val="007B4AE9"/>
    <w:rsid w:val="007B51D7"/>
    <w:rsid w:val="007B7F7E"/>
    <w:rsid w:val="007C2676"/>
    <w:rsid w:val="007C521E"/>
    <w:rsid w:val="007C543E"/>
    <w:rsid w:val="007D1A42"/>
    <w:rsid w:val="007D2A91"/>
    <w:rsid w:val="007D3399"/>
    <w:rsid w:val="007D39A4"/>
    <w:rsid w:val="007D43C2"/>
    <w:rsid w:val="007D51F3"/>
    <w:rsid w:val="007D736A"/>
    <w:rsid w:val="007D74B0"/>
    <w:rsid w:val="007E3BCA"/>
    <w:rsid w:val="007F17A2"/>
    <w:rsid w:val="007F7B97"/>
    <w:rsid w:val="008048DF"/>
    <w:rsid w:val="00804DB7"/>
    <w:rsid w:val="008146DC"/>
    <w:rsid w:val="00817599"/>
    <w:rsid w:val="00824595"/>
    <w:rsid w:val="00832C47"/>
    <w:rsid w:val="00834D1C"/>
    <w:rsid w:val="00836A56"/>
    <w:rsid w:val="00841813"/>
    <w:rsid w:val="00846C39"/>
    <w:rsid w:val="00850D7D"/>
    <w:rsid w:val="00857AD6"/>
    <w:rsid w:val="00862276"/>
    <w:rsid w:val="00863818"/>
    <w:rsid w:val="00863C11"/>
    <w:rsid w:val="00871603"/>
    <w:rsid w:val="00872C27"/>
    <w:rsid w:val="00876CC6"/>
    <w:rsid w:val="00897828"/>
    <w:rsid w:val="00897931"/>
    <w:rsid w:val="008A00DA"/>
    <w:rsid w:val="008A247A"/>
    <w:rsid w:val="008A677D"/>
    <w:rsid w:val="008B4BE7"/>
    <w:rsid w:val="008C140E"/>
    <w:rsid w:val="008C27F9"/>
    <w:rsid w:val="008D0440"/>
    <w:rsid w:val="008D2014"/>
    <w:rsid w:val="008D2B1D"/>
    <w:rsid w:val="008D7557"/>
    <w:rsid w:val="008D7F54"/>
    <w:rsid w:val="008E08B5"/>
    <w:rsid w:val="008E66B8"/>
    <w:rsid w:val="008E73E1"/>
    <w:rsid w:val="008F52EB"/>
    <w:rsid w:val="009025A6"/>
    <w:rsid w:val="00903EED"/>
    <w:rsid w:val="009074BD"/>
    <w:rsid w:val="009141D5"/>
    <w:rsid w:val="00916732"/>
    <w:rsid w:val="0092349B"/>
    <w:rsid w:val="009265F6"/>
    <w:rsid w:val="009359CD"/>
    <w:rsid w:val="009418EB"/>
    <w:rsid w:val="009454C8"/>
    <w:rsid w:val="00946024"/>
    <w:rsid w:val="00947129"/>
    <w:rsid w:val="00947EF1"/>
    <w:rsid w:val="009502B7"/>
    <w:rsid w:val="00952699"/>
    <w:rsid w:val="0095322D"/>
    <w:rsid w:val="00953BD6"/>
    <w:rsid w:val="0096111E"/>
    <w:rsid w:val="0096206E"/>
    <w:rsid w:val="00964727"/>
    <w:rsid w:val="00965286"/>
    <w:rsid w:val="009720E3"/>
    <w:rsid w:val="00973124"/>
    <w:rsid w:val="00974694"/>
    <w:rsid w:val="009816C1"/>
    <w:rsid w:val="00985BD2"/>
    <w:rsid w:val="00987404"/>
    <w:rsid w:val="00990F45"/>
    <w:rsid w:val="00995AEC"/>
    <w:rsid w:val="00996568"/>
    <w:rsid w:val="009A3D8A"/>
    <w:rsid w:val="009B1009"/>
    <w:rsid w:val="009B2175"/>
    <w:rsid w:val="009B7206"/>
    <w:rsid w:val="009B7F60"/>
    <w:rsid w:val="009C3BD2"/>
    <w:rsid w:val="009C4408"/>
    <w:rsid w:val="009C4BFC"/>
    <w:rsid w:val="009D243F"/>
    <w:rsid w:val="009E0D05"/>
    <w:rsid w:val="009E13FE"/>
    <w:rsid w:val="009E444C"/>
    <w:rsid w:val="009E7C7B"/>
    <w:rsid w:val="009F2BD1"/>
    <w:rsid w:val="009F3132"/>
    <w:rsid w:val="009F3BEF"/>
    <w:rsid w:val="009F4E91"/>
    <w:rsid w:val="009F5112"/>
    <w:rsid w:val="009F6ED8"/>
    <w:rsid w:val="00A0399E"/>
    <w:rsid w:val="00A04180"/>
    <w:rsid w:val="00A1173A"/>
    <w:rsid w:val="00A14555"/>
    <w:rsid w:val="00A16D93"/>
    <w:rsid w:val="00A17A9F"/>
    <w:rsid w:val="00A20019"/>
    <w:rsid w:val="00A2194E"/>
    <w:rsid w:val="00A21B5C"/>
    <w:rsid w:val="00A25B9A"/>
    <w:rsid w:val="00A2699F"/>
    <w:rsid w:val="00A27045"/>
    <w:rsid w:val="00A30B0A"/>
    <w:rsid w:val="00A31538"/>
    <w:rsid w:val="00A340FD"/>
    <w:rsid w:val="00A35E33"/>
    <w:rsid w:val="00A41665"/>
    <w:rsid w:val="00A44C20"/>
    <w:rsid w:val="00A47E37"/>
    <w:rsid w:val="00A52060"/>
    <w:rsid w:val="00A56374"/>
    <w:rsid w:val="00A619E0"/>
    <w:rsid w:val="00A62305"/>
    <w:rsid w:val="00A65452"/>
    <w:rsid w:val="00A65ECD"/>
    <w:rsid w:val="00A66D07"/>
    <w:rsid w:val="00A6788D"/>
    <w:rsid w:val="00A72CBF"/>
    <w:rsid w:val="00A73707"/>
    <w:rsid w:val="00A75DD0"/>
    <w:rsid w:val="00A7629F"/>
    <w:rsid w:val="00A77365"/>
    <w:rsid w:val="00A82A0C"/>
    <w:rsid w:val="00A84910"/>
    <w:rsid w:val="00A85BF8"/>
    <w:rsid w:val="00A96EC6"/>
    <w:rsid w:val="00AC12C3"/>
    <w:rsid w:val="00AD18F4"/>
    <w:rsid w:val="00AD20C3"/>
    <w:rsid w:val="00AD35D8"/>
    <w:rsid w:val="00AD4FAC"/>
    <w:rsid w:val="00AE577A"/>
    <w:rsid w:val="00AE7128"/>
    <w:rsid w:val="00AF0C89"/>
    <w:rsid w:val="00AF31BA"/>
    <w:rsid w:val="00AF5FFB"/>
    <w:rsid w:val="00B00798"/>
    <w:rsid w:val="00B00EEE"/>
    <w:rsid w:val="00B03A67"/>
    <w:rsid w:val="00B0469C"/>
    <w:rsid w:val="00B110BD"/>
    <w:rsid w:val="00B15B53"/>
    <w:rsid w:val="00B16913"/>
    <w:rsid w:val="00B203C0"/>
    <w:rsid w:val="00B2604A"/>
    <w:rsid w:val="00B27A7E"/>
    <w:rsid w:val="00B31CA7"/>
    <w:rsid w:val="00B31E89"/>
    <w:rsid w:val="00B3320E"/>
    <w:rsid w:val="00B3438C"/>
    <w:rsid w:val="00B36B91"/>
    <w:rsid w:val="00B446CE"/>
    <w:rsid w:val="00B45F4C"/>
    <w:rsid w:val="00B47477"/>
    <w:rsid w:val="00B47828"/>
    <w:rsid w:val="00B516AF"/>
    <w:rsid w:val="00B51E41"/>
    <w:rsid w:val="00B52186"/>
    <w:rsid w:val="00B53EFA"/>
    <w:rsid w:val="00B62FF9"/>
    <w:rsid w:val="00B6368B"/>
    <w:rsid w:val="00B644CE"/>
    <w:rsid w:val="00B70E7C"/>
    <w:rsid w:val="00B727D2"/>
    <w:rsid w:val="00B7361D"/>
    <w:rsid w:val="00B7758E"/>
    <w:rsid w:val="00B9295E"/>
    <w:rsid w:val="00B96B69"/>
    <w:rsid w:val="00BA72CF"/>
    <w:rsid w:val="00BB6751"/>
    <w:rsid w:val="00BB6C42"/>
    <w:rsid w:val="00BB71D0"/>
    <w:rsid w:val="00BC147B"/>
    <w:rsid w:val="00BC7E0C"/>
    <w:rsid w:val="00BD0604"/>
    <w:rsid w:val="00BD0FE1"/>
    <w:rsid w:val="00BD54B3"/>
    <w:rsid w:val="00BD7EE6"/>
    <w:rsid w:val="00BE339E"/>
    <w:rsid w:val="00BE49D3"/>
    <w:rsid w:val="00BF326E"/>
    <w:rsid w:val="00BF4CF6"/>
    <w:rsid w:val="00BF7278"/>
    <w:rsid w:val="00C037B0"/>
    <w:rsid w:val="00C044EA"/>
    <w:rsid w:val="00C173A4"/>
    <w:rsid w:val="00C204DB"/>
    <w:rsid w:val="00C21B7B"/>
    <w:rsid w:val="00C25013"/>
    <w:rsid w:val="00C253A5"/>
    <w:rsid w:val="00C27417"/>
    <w:rsid w:val="00C319CD"/>
    <w:rsid w:val="00C31FB1"/>
    <w:rsid w:val="00C32008"/>
    <w:rsid w:val="00C33CE9"/>
    <w:rsid w:val="00C34E29"/>
    <w:rsid w:val="00C34FA5"/>
    <w:rsid w:val="00C4708D"/>
    <w:rsid w:val="00C55783"/>
    <w:rsid w:val="00C56CD1"/>
    <w:rsid w:val="00C64858"/>
    <w:rsid w:val="00C65DC8"/>
    <w:rsid w:val="00C66A2B"/>
    <w:rsid w:val="00C66B1E"/>
    <w:rsid w:val="00C71835"/>
    <w:rsid w:val="00C72CEE"/>
    <w:rsid w:val="00C72D78"/>
    <w:rsid w:val="00C74EA2"/>
    <w:rsid w:val="00C75EC2"/>
    <w:rsid w:val="00C765AF"/>
    <w:rsid w:val="00C76A06"/>
    <w:rsid w:val="00C80B5B"/>
    <w:rsid w:val="00C83322"/>
    <w:rsid w:val="00C837E4"/>
    <w:rsid w:val="00C86044"/>
    <w:rsid w:val="00CA12EB"/>
    <w:rsid w:val="00CA4B50"/>
    <w:rsid w:val="00CA6E49"/>
    <w:rsid w:val="00CB2A42"/>
    <w:rsid w:val="00CB32C6"/>
    <w:rsid w:val="00CB34D8"/>
    <w:rsid w:val="00CC0CE6"/>
    <w:rsid w:val="00CC5D5A"/>
    <w:rsid w:val="00CC6348"/>
    <w:rsid w:val="00CC6B88"/>
    <w:rsid w:val="00CC6D3D"/>
    <w:rsid w:val="00CD0E88"/>
    <w:rsid w:val="00CE1E2E"/>
    <w:rsid w:val="00CF27BF"/>
    <w:rsid w:val="00CF6078"/>
    <w:rsid w:val="00CF629F"/>
    <w:rsid w:val="00CF7C1B"/>
    <w:rsid w:val="00D05E24"/>
    <w:rsid w:val="00D07CD8"/>
    <w:rsid w:val="00D07D8C"/>
    <w:rsid w:val="00D122E0"/>
    <w:rsid w:val="00D15749"/>
    <w:rsid w:val="00D2204D"/>
    <w:rsid w:val="00D26DB5"/>
    <w:rsid w:val="00D270DA"/>
    <w:rsid w:val="00D30E96"/>
    <w:rsid w:val="00D313DA"/>
    <w:rsid w:val="00D357F2"/>
    <w:rsid w:val="00D4006A"/>
    <w:rsid w:val="00D42638"/>
    <w:rsid w:val="00D42CDB"/>
    <w:rsid w:val="00D45936"/>
    <w:rsid w:val="00D541C4"/>
    <w:rsid w:val="00D555B8"/>
    <w:rsid w:val="00D56D3E"/>
    <w:rsid w:val="00D63F3F"/>
    <w:rsid w:val="00D66E5B"/>
    <w:rsid w:val="00D6764F"/>
    <w:rsid w:val="00D67B0C"/>
    <w:rsid w:val="00D762CC"/>
    <w:rsid w:val="00D774C5"/>
    <w:rsid w:val="00D97620"/>
    <w:rsid w:val="00DA101A"/>
    <w:rsid w:val="00DB3145"/>
    <w:rsid w:val="00DB5321"/>
    <w:rsid w:val="00DB5D16"/>
    <w:rsid w:val="00DC143F"/>
    <w:rsid w:val="00DC481A"/>
    <w:rsid w:val="00DC5051"/>
    <w:rsid w:val="00DD4377"/>
    <w:rsid w:val="00DD6167"/>
    <w:rsid w:val="00DD652F"/>
    <w:rsid w:val="00DE0B68"/>
    <w:rsid w:val="00DE3652"/>
    <w:rsid w:val="00DE5963"/>
    <w:rsid w:val="00DF2D90"/>
    <w:rsid w:val="00DF3F2C"/>
    <w:rsid w:val="00DF4AAF"/>
    <w:rsid w:val="00DF5118"/>
    <w:rsid w:val="00DF7B3E"/>
    <w:rsid w:val="00E034E0"/>
    <w:rsid w:val="00E03B46"/>
    <w:rsid w:val="00E046A6"/>
    <w:rsid w:val="00E05E1E"/>
    <w:rsid w:val="00E07F4F"/>
    <w:rsid w:val="00E1204F"/>
    <w:rsid w:val="00E13216"/>
    <w:rsid w:val="00E20203"/>
    <w:rsid w:val="00E268A3"/>
    <w:rsid w:val="00E27446"/>
    <w:rsid w:val="00E27927"/>
    <w:rsid w:val="00E3008C"/>
    <w:rsid w:val="00E36107"/>
    <w:rsid w:val="00E37F62"/>
    <w:rsid w:val="00E41F43"/>
    <w:rsid w:val="00E453E9"/>
    <w:rsid w:val="00E461C2"/>
    <w:rsid w:val="00E503A4"/>
    <w:rsid w:val="00E541C4"/>
    <w:rsid w:val="00E55ED9"/>
    <w:rsid w:val="00E63966"/>
    <w:rsid w:val="00E64985"/>
    <w:rsid w:val="00E657EE"/>
    <w:rsid w:val="00E73011"/>
    <w:rsid w:val="00E75F04"/>
    <w:rsid w:val="00E80D8B"/>
    <w:rsid w:val="00E82224"/>
    <w:rsid w:val="00E83A5A"/>
    <w:rsid w:val="00E85F5B"/>
    <w:rsid w:val="00E864DC"/>
    <w:rsid w:val="00E87520"/>
    <w:rsid w:val="00E90AAF"/>
    <w:rsid w:val="00E92F00"/>
    <w:rsid w:val="00E93FC7"/>
    <w:rsid w:val="00E95112"/>
    <w:rsid w:val="00EA3380"/>
    <w:rsid w:val="00EB511C"/>
    <w:rsid w:val="00EB5BF0"/>
    <w:rsid w:val="00EC00A3"/>
    <w:rsid w:val="00EC1746"/>
    <w:rsid w:val="00EC63F2"/>
    <w:rsid w:val="00EC6FFD"/>
    <w:rsid w:val="00ED1CCA"/>
    <w:rsid w:val="00ED2C34"/>
    <w:rsid w:val="00ED3D6D"/>
    <w:rsid w:val="00ED417C"/>
    <w:rsid w:val="00ED542D"/>
    <w:rsid w:val="00ED7D17"/>
    <w:rsid w:val="00EE1F73"/>
    <w:rsid w:val="00EE6796"/>
    <w:rsid w:val="00EF24F8"/>
    <w:rsid w:val="00EF64D5"/>
    <w:rsid w:val="00EF6660"/>
    <w:rsid w:val="00EF6CAE"/>
    <w:rsid w:val="00F01D53"/>
    <w:rsid w:val="00F0200C"/>
    <w:rsid w:val="00F06107"/>
    <w:rsid w:val="00F11B52"/>
    <w:rsid w:val="00F11F5B"/>
    <w:rsid w:val="00F265DE"/>
    <w:rsid w:val="00F26A5B"/>
    <w:rsid w:val="00F30321"/>
    <w:rsid w:val="00F33C8D"/>
    <w:rsid w:val="00F34D44"/>
    <w:rsid w:val="00F35102"/>
    <w:rsid w:val="00F4044B"/>
    <w:rsid w:val="00F4079C"/>
    <w:rsid w:val="00F5032A"/>
    <w:rsid w:val="00F60732"/>
    <w:rsid w:val="00F607D3"/>
    <w:rsid w:val="00F71B58"/>
    <w:rsid w:val="00F75EAB"/>
    <w:rsid w:val="00F8082A"/>
    <w:rsid w:val="00F84AC6"/>
    <w:rsid w:val="00F84F3A"/>
    <w:rsid w:val="00F90204"/>
    <w:rsid w:val="00F91E6A"/>
    <w:rsid w:val="00F939E4"/>
    <w:rsid w:val="00F93F54"/>
    <w:rsid w:val="00F965BB"/>
    <w:rsid w:val="00FA029A"/>
    <w:rsid w:val="00FA495D"/>
    <w:rsid w:val="00FB4320"/>
    <w:rsid w:val="00FB6E95"/>
    <w:rsid w:val="00FC0537"/>
    <w:rsid w:val="00FC117F"/>
    <w:rsid w:val="00FD2CC0"/>
    <w:rsid w:val="00FD4C81"/>
    <w:rsid w:val="00FE1CCF"/>
    <w:rsid w:val="00FF19F3"/>
    <w:rsid w:val="00FF40BF"/>
    <w:rsid w:val="00FF7C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9B3ED3"/>
  <w15:docId w15:val="{B3BFD977-B3E2-4BCD-809D-74D0904D0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11EC"/>
    <w:pPr>
      <w:widowControl w:val="0"/>
      <w:jc w:val="both"/>
    </w:pPr>
    <w:rPr>
      <w:kern w:val="2"/>
      <w:sz w:val="24"/>
      <w:szCs w:val="24"/>
    </w:rPr>
  </w:style>
  <w:style w:type="paragraph" w:styleId="1">
    <w:name w:val="heading 1"/>
    <w:basedOn w:val="a"/>
    <w:next w:val="a"/>
    <w:link w:val="10"/>
    <w:qFormat/>
    <w:pPr>
      <w:keepNext/>
      <w:keepLines/>
      <w:numPr>
        <w:numId w:val="1"/>
      </w:numPr>
      <w:tabs>
        <w:tab w:val="left" w:pos="432"/>
      </w:tabs>
      <w:spacing w:line="576" w:lineRule="auto"/>
      <w:outlineLvl w:val="0"/>
    </w:pPr>
    <w:rPr>
      <w:rFonts w:ascii="黑体" w:hAnsi="黑体"/>
      <w:b/>
      <w:bCs/>
      <w:kern w:val="44"/>
      <w:sz w:val="44"/>
      <w:szCs w:val="44"/>
    </w:rPr>
  </w:style>
  <w:style w:type="paragraph" w:styleId="2">
    <w:name w:val="heading 2"/>
    <w:basedOn w:val="a"/>
    <w:next w:val="a"/>
    <w:link w:val="20"/>
    <w:qFormat/>
    <w:pPr>
      <w:keepNext/>
      <w:keepLines/>
      <w:numPr>
        <w:ilvl w:val="1"/>
        <w:numId w:val="1"/>
      </w:numPr>
      <w:tabs>
        <w:tab w:val="left" w:pos="576"/>
      </w:tabs>
      <w:spacing w:line="415" w:lineRule="auto"/>
      <w:outlineLvl w:val="1"/>
    </w:pPr>
    <w:rPr>
      <w:rFonts w:ascii="Arial" w:eastAsia="黑体" w:hAnsi="Arial"/>
      <w:b/>
      <w:bCs/>
      <w:sz w:val="32"/>
      <w:szCs w:val="32"/>
    </w:rPr>
  </w:style>
  <w:style w:type="paragraph" w:styleId="3">
    <w:name w:val="heading 3"/>
    <w:basedOn w:val="a"/>
    <w:next w:val="a"/>
    <w:link w:val="30"/>
    <w:qFormat/>
    <w:pPr>
      <w:keepNext/>
      <w:keepLines/>
      <w:numPr>
        <w:ilvl w:val="2"/>
        <w:numId w:val="1"/>
      </w:numPr>
      <w:spacing w:line="415" w:lineRule="auto"/>
      <w:outlineLvl w:val="2"/>
    </w:pPr>
    <w:rPr>
      <w:rFonts w:eastAsia="黑体"/>
      <w:bCs/>
      <w:sz w:val="28"/>
      <w:szCs w:val="32"/>
    </w:rPr>
  </w:style>
  <w:style w:type="paragraph" w:styleId="4">
    <w:name w:val="heading 4"/>
    <w:basedOn w:val="a"/>
    <w:next w:val="a"/>
    <w:link w:val="40"/>
    <w:qFormat/>
    <w:pPr>
      <w:keepNext/>
      <w:keepLines/>
      <w:numPr>
        <w:ilvl w:val="3"/>
        <w:numId w:val="1"/>
      </w:numPr>
      <w:spacing w:line="374" w:lineRule="auto"/>
      <w:outlineLvl w:val="3"/>
    </w:pPr>
    <w:rPr>
      <w:rFonts w:ascii="Arial" w:eastAsia="黑体" w:hAnsi="Arial"/>
      <w:bCs/>
      <w:szCs w:val="28"/>
    </w:rPr>
  </w:style>
  <w:style w:type="paragraph" w:styleId="5">
    <w:name w:val="heading 5"/>
    <w:basedOn w:val="a"/>
    <w:next w:val="a"/>
    <w:qFormat/>
    <w:pPr>
      <w:keepNext/>
      <w:keepLines/>
      <w:numPr>
        <w:ilvl w:val="4"/>
        <w:numId w:val="1"/>
      </w:numPr>
      <w:tabs>
        <w:tab w:val="left" w:pos="1008"/>
      </w:tabs>
      <w:spacing w:line="374" w:lineRule="auto"/>
      <w:outlineLvl w:val="4"/>
    </w:pPr>
    <w:rPr>
      <w:b/>
      <w:bCs/>
      <w:sz w:val="28"/>
      <w:szCs w:val="28"/>
    </w:rPr>
  </w:style>
  <w:style w:type="paragraph" w:styleId="6">
    <w:name w:val="heading 6"/>
    <w:basedOn w:val="a"/>
    <w:next w:val="a"/>
    <w:qFormat/>
    <w:pPr>
      <w:keepNext/>
      <w:keepLines/>
      <w:numPr>
        <w:ilvl w:val="5"/>
        <w:numId w:val="1"/>
      </w:numPr>
      <w:tabs>
        <w:tab w:val="left" w:pos="1152"/>
      </w:tabs>
      <w:spacing w:line="319" w:lineRule="auto"/>
      <w:outlineLvl w:val="5"/>
    </w:pPr>
    <w:rPr>
      <w:rFonts w:ascii="Arial" w:eastAsia="黑体" w:hAnsi="Arial"/>
      <w:b/>
      <w:bCs/>
    </w:rPr>
  </w:style>
  <w:style w:type="paragraph" w:styleId="7">
    <w:name w:val="heading 7"/>
    <w:basedOn w:val="a"/>
    <w:next w:val="a"/>
    <w:qFormat/>
    <w:pPr>
      <w:keepNext/>
      <w:keepLines/>
      <w:numPr>
        <w:ilvl w:val="6"/>
        <w:numId w:val="1"/>
      </w:numPr>
      <w:tabs>
        <w:tab w:val="left" w:pos="1296"/>
      </w:tabs>
      <w:spacing w:line="319" w:lineRule="auto"/>
      <w:outlineLvl w:val="6"/>
    </w:pPr>
    <w:rPr>
      <w:b/>
      <w:bCs/>
    </w:rPr>
  </w:style>
  <w:style w:type="paragraph" w:styleId="8">
    <w:name w:val="heading 8"/>
    <w:basedOn w:val="a"/>
    <w:next w:val="a"/>
    <w:qFormat/>
    <w:pPr>
      <w:keepNext/>
      <w:keepLines/>
      <w:numPr>
        <w:ilvl w:val="7"/>
        <w:numId w:val="1"/>
      </w:numPr>
      <w:tabs>
        <w:tab w:val="left" w:pos="1440"/>
      </w:tabs>
      <w:spacing w:line="319" w:lineRule="auto"/>
      <w:outlineLvl w:val="7"/>
    </w:pPr>
    <w:rPr>
      <w:rFonts w:ascii="Arial" w:eastAsia="黑体" w:hAnsi="Arial"/>
    </w:rPr>
  </w:style>
  <w:style w:type="paragraph" w:styleId="9">
    <w:name w:val="heading 9"/>
    <w:basedOn w:val="a"/>
    <w:next w:val="a"/>
    <w:qFormat/>
    <w:pPr>
      <w:keepNext/>
      <w:keepLines/>
      <w:numPr>
        <w:ilvl w:val="8"/>
        <w:numId w:val="1"/>
      </w:numPr>
      <w:tabs>
        <w:tab w:val="left" w:pos="1584"/>
      </w:tabs>
      <w:spacing w:line="319"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link w:val="a4"/>
    <w:uiPriority w:val="99"/>
    <w:rPr>
      <w:kern w:val="2"/>
      <w:sz w:val="18"/>
      <w:szCs w:val="18"/>
    </w:rPr>
  </w:style>
  <w:style w:type="character" w:customStyle="1" w:styleId="a5">
    <w:name w:val="脚注文本 字符"/>
    <w:link w:val="a6"/>
    <w:rPr>
      <w:kern w:val="2"/>
      <w:sz w:val="18"/>
      <w:szCs w:val="18"/>
    </w:rPr>
  </w:style>
  <w:style w:type="character" w:customStyle="1" w:styleId="a7">
    <w:name w:val="日期 字符"/>
    <w:link w:val="a8"/>
    <w:rPr>
      <w:kern w:val="2"/>
      <w:sz w:val="24"/>
      <w:szCs w:val="24"/>
    </w:rPr>
  </w:style>
  <w:style w:type="character" w:styleId="a9">
    <w:name w:val="footnote reference"/>
    <w:rPr>
      <w:vertAlign w:val="superscript"/>
    </w:rPr>
  </w:style>
  <w:style w:type="character" w:styleId="aa">
    <w:name w:val="annotation reference"/>
    <w:rPr>
      <w:sz w:val="21"/>
      <w:szCs w:val="21"/>
    </w:rPr>
  </w:style>
  <w:style w:type="character" w:customStyle="1" w:styleId="20">
    <w:name w:val="标题 2 字符"/>
    <w:link w:val="2"/>
    <w:rPr>
      <w:rFonts w:ascii="Arial" w:eastAsia="黑体" w:hAnsi="Arial"/>
      <w:b/>
      <w:bCs/>
      <w:kern w:val="2"/>
      <w:sz w:val="32"/>
      <w:szCs w:val="32"/>
    </w:rPr>
  </w:style>
  <w:style w:type="character" w:customStyle="1" w:styleId="ab">
    <w:name w:val="页脚 字符"/>
    <w:link w:val="ac"/>
    <w:rPr>
      <w:kern w:val="2"/>
      <w:sz w:val="18"/>
      <w:szCs w:val="18"/>
    </w:rPr>
  </w:style>
  <w:style w:type="character" w:customStyle="1" w:styleId="30">
    <w:name w:val="标题 3 字符"/>
    <w:link w:val="3"/>
    <w:rPr>
      <w:rFonts w:eastAsia="黑体"/>
      <w:bCs/>
      <w:kern w:val="2"/>
      <w:sz w:val="28"/>
      <w:szCs w:val="32"/>
    </w:rPr>
  </w:style>
  <w:style w:type="character" w:customStyle="1" w:styleId="HTML">
    <w:name w:val="HTML 预设格式 字符"/>
    <w:link w:val="HTML0"/>
    <w:rPr>
      <w:rFonts w:ascii="宋体" w:hAnsi="宋体" w:cs="宋体"/>
      <w:kern w:val="2"/>
      <w:sz w:val="24"/>
      <w:szCs w:val="24"/>
    </w:rPr>
  </w:style>
  <w:style w:type="character" w:styleId="ad">
    <w:name w:val="page number"/>
    <w:basedOn w:val="a0"/>
  </w:style>
  <w:style w:type="paragraph" w:styleId="ae">
    <w:name w:val="Document Map"/>
    <w:basedOn w:val="a"/>
    <w:link w:val="af"/>
    <w:uiPriority w:val="99"/>
    <w:semiHidden/>
    <w:unhideWhenUsed/>
    <w:rsid w:val="00C21B7B"/>
    <w:rPr>
      <w:rFonts w:ascii="宋体"/>
      <w:sz w:val="18"/>
      <w:szCs w:val="18"/>
    </w:rPr>
  </w:style>
  <w:style w:type="character" w:customStyle="1" w:styleId="10">
    <w:name w:val="标题 1 字符"/>
    <w:link w:val="1"/>
    <w:rPr>
      <w:rFonts w:ascii="黑体" w:hAnsi="黑体"/>
      <w:b/>
      <w:bCs/>
      <w:kern w:val="44"/>
      <w:sz w:val="44"/>
      <w:szCs w:val="44"/>
    </w:rPr>
  </w:style>
  <w:style w:type="character" w:styleId="af0">
    <w:name w:val="Hyperlink"/>
    <w:uiPriority w:val="99"/>
    <w:rPr>
      <w:color w:val="0000FF"/>
      <w:u w:val="single"/>
    </w:rPr>
  </w:style>
  <w:style w:type="character" w:customStyle="1" w:styleId="af1">
    <w:name w:val="纯文本 字符"/>
    <w:link w:val="af2"/>
    <w:rPr>
      <w:rFonts w:ascii="宋体" w:hAnsi="Courier New"/>
      <w:kern w:val="2"/>
      <w:sz w:val="21"/>
    </w:rPr>
  </w:style>
  <w:style w:type="paragraph" w:styleId="af3">
    <w:name w:val="annotation text"/>
    <w:basedOn w:val="a"/>
    <w:link w:val="af4"/>
    <w:pPr>
      <w:jc w:val="left"/>
    </w:pPr>
  </w:style>
  <w:style w:type="paragraph" w:styleId="21">
    <w:name w:val="toc 2"/>
    <w:basedOn w:val="a"/>
    <w:next w:val="a"/>
    <w:uiPriority w:val="39"/>
    <w:qFormat/>
    <w:pPr>
      <w:ind w:leftChars="200" w:left="420"/>
    </w:p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rPr>
  </w:style>
  <w:style w:type="paragraph" w:styleId="41">
    <w:name w:val="toc 4"/>
    <w:basedOn w:val="a"/>
    <w:next w:val="a"/>
    <w:pPr>
      <w:ind w:leftChars="600" w:left="1260"/>
    </w:pPr>
    <w:rPr>
      <w:rFonts w:ascii="Calibri" w:hAnsi="Calibri"/>
      <w:sz w:val="21"/>
      <w:szCs w:val="22"/>
    </w:rPr>
  </w:style>
  <w:style w:type="paragraph" w:customStyle="1" w:styleId="20505">
    <w:name w:val="样式 标题 2 + 段前: 0.5 行 段后: 0.5 行"/>
    <w:basedOn w:val="2"/>
    <w:pPr>
      <w:tabs>
        <w:tab w:val="num" w:pos="576"/>
      </w:tabs>
      <w:spacing w:before="156" w:after="156"/>
    </w:pPr>
    <w:rPr>
      <w:rFonts w:cs="宋体"/>
      <w:b w:val="0"/>
      <w:sz w:val="30"/>
      <w:szCs w:val="20"/>
    </w:rPr>
  </w:style>
  <w:style w:type="paragraph" w:styleId="80">
    <w:name w:val="toc 8"/>
    <w:basedOn w:val="a"/>
    <w:next w:val="a"/>
    <w:pPr>
      <w:ind w:leftChars="1400" w:left="2940"/>
    </w:pPr>
    <w:rPr>
      <w:rFonts w:ascii="Calibri" w:hAnsi="Calibri"/>
      <w:sz w:val="21"/>
      <w:szCs w:val="22"/>
    </w:rPr>
  </w:style>
  <w:style w:type="paragraph" w:styleId="af5">
    <w:name w:val="Body Text"/>
    <w:basedOn w:val="a"/>
    <w:pPr>
      <w:autoSpaceDE w:val="0"/>
      <w:autoSpaceDN w:val="0"/>
      <w:adjustRightInd w:val="0"/>
      <w:jc w:val="center"/>
    </w:pPr>
    <w:rPr>
      <w:rFonts w:eastAsia="楷体_GB2312"/>
      <w:b/>
      <w:bCs/>
      <w:sz w:val="84"/>
    </w:rPr>
  </w:style>
  <w:style w:type="paragraph" w:styleId="af6">
    <w:name w:val="Balloon Text"/>
    <w:basedOn w:val="a"/>
    <w:rPr>
      <w:sz w:val="18"/>
      <w:szCs w:val="18"/>
    </w:rPr>
  </w:style>
  <w:style w:type="paragraph" w:styleId="90">
    <w:name w:val="toc 9"/>
    <w:basedOn w:val="a"/>
    <w:next w:val="a"/>
    <w:pPr>
      <w:ind w:leftChars="1600" w:left="3360"/>
    </w:pPr>
    <w:rPr>
      <w:rFonts w:ascii="Calibri" w:hAnsi="Calibri"/>
      <w:sz w:val="21"/>
      <w:szCs w:val="22"/>
    </w:rPr>
  </w:style>
  <w:style w:type="paragraph" w:styleId="af7">
    <w:name w:val="Normal (Web)"/>
    <w:basedOn w:val="a"/>
    <w:pPr>
      <w:widowControl/>
      <w:spacing w:beforeAutospacing="1" w:afterAutospacing="1"/>
      <w:jc w:val="left"/>
    </w:pPr>
    <w:rPr>
      <w:rFonts w:ascii="宋体" w:hAnsi="宋体" w:cs="宋体"/>
      <w:kern w:val="0"/>
    </w:rPr>
  </w:style>
  <w:style w:type="paragraph" w:styleId="af8">
    <w:name w:val="annotation subject"/>
    <w:basedOn w:val="af3"/>
    <w:next w:val="af3"/>
    <w:rPr>
      <w:b/>
      <w:bCs/>
    </w:rPr>
  </w:style>
  <w:style w:type="paragraph" w:customStyle="1" w:styleId="B3">
    <w:name w:val="B3"/>
    <w:basedOn w:val="a"/>
    <w:pPr>
      <w:widowControl/>
      <w:ind w:left="1152"/>
      <w:jc w:val="left"/>
    </w:pPr>
    <w:rPr>
      <w:rFonts w:eastAsia="Times New Roman"/>
      <w:kern w:val="0"/>
      <w:sz w:val="22"/>
      <w:lang w:eastAsia="en-US"/>
    </w:rPr>
  </w:style>
  <w:style w:type="paragraph" w:customStyle="1" w:styleId="40505">
    <w:name w:val="样式 标题 4 + 段前: 0.5 行 段后: 0.5 行"/>
    <w:basedOn w:val="4"/>
    <w:pPr>
      <w:spacing w:before="156" w:after="156"/>
    </w:pPr>
    <w:rPr>
      <w:rFonts w:ascii="黑体" w:hAnsi="黑体" w:cs="宋体"/>
      <w:b/>
      <w:szCs w:val="20"/>
    </w:rPr>
  </w:style>
  <w:style w:type="paragraph" w:styleId="50">
    <w:name w:val="toc 5"/>
    <w:basedOn w:val="a"/>
    <w:next w:val="a"/>
    <w:pPr>
      <w:ind w:leftChars="800" w:left="1680"/>
    </w:pPr>
    <w:rPr>
      <w:rFonts w:ascii="Calibri" w:hAnsi="Calibri"/>
      <w:sz w:val="21"/>
      <w:szCs w:val="22"/>
    </w:rPr>
  </w:style>
  <w:style w:type="paragraph" w:styleId="11">
    <w:name w:val="toc 1"/>
    <w:basedOn w:val="a"/>
    <w:next w:val="a"/>
    <w:uiPriority w:val="39"/>
    <w:qFormat/>
    <w:rPr>
      <w:rFonts w:ascii="黑体" w:eastAsia="黑体" w:hAnsi="黑体"/>
    </w:rPr>
  </w:style>
  <w:style w:type="paragraph" w:styleId="70">
    <w:name w:val="toc 7"/>
    <w:basedOn w:val="a"/>
    <w:next w:val="a"/>
    <w:pPr>
      <w:ind w:leftChars="1200" w:left="2520"/>
    </w:pPr>
    <w:rPr>
      <w:rFonts w:ascii="Calibri" w:hAnsi="Calibri"/>
      <w:sz w:val="21"/>
      <w:szCs w:val="22"/>
    </w:rPr>
  </w:style>
  <w:style w:type="paragraph" w:styleId="a4">
    <w:name w:val="header"/>
    <w:basedOn w:val="a"/>
    <w:link w:val="a3"/>
    <w:uiPriority w:val="99"/>
    <w:pPr>
      <w:pBdr>
        <w:bottom w:val="thinThickSmallGap" w:sz="24" w:space="1" w:color="auto"/>
      </w:pBdr>
      <w:tabs>
        <w:tab w:val="center" w:pos="4153"/>
        <w:tab w:val="right" w:pos="8306"/>
      </w:tabs>
      <w:snapToGrid w:val="0"/>
      <w:jc w:val="center"/>
    </w:pPr>
    <w:rPr>
      <w:sz w:val="18"/>
      <w:szCs w:val="18"/>
    </w:rPr>
  </w:style>
  <w:style w:type="character" w:customStyle="1" w:styleId="af">
    <w:name w:val="文档结构图 字符"/>
    <w:link w:val="ae"/>
    <w:uiPriority w:val="99"/>
    <w:semiHidden/>
    <w:rsid w:val="00C21B7B"/>
    <w:rPr>
      <w:rFonts w:ascii="宋体"/>
      <w:kern w:val="2"/>
      <w:sz w:val="18"/>
      <w:szCs w:val="18"/>
    </w:rPr>
  </w:style>
  <w:style w:type="paragraph" w:styleId="60">
    <w:name w:val="toc 6"/>
    <w:basedOn w:val="a"/>
    <w:next w:val="a"/>
    <w:pPr>
      <w:ind w:leftChars="1000" w:left="2100"/>
    </w:pPr>
    <w:rPr>
      <w:rFonts w:ascii="Calibri" w:hAnsi="Calibri"/>
      <w:sz w:val="21"/>
      <w:szCs w:val="22"/>
    </w:rPr>
  </w:style>
  <w:style w:type="paragraph" w:styleId="TOC">
    <w:name w:val="TOC Heading"/>
    <w:basedOn w:val="1"/>
    <w:next w:val="a"/>
    <w:uiPriority w:val="39"/>
    <w:qFormat/>
    <w:pPr>
      <w:widowControl/>
      <w:numPr>
        <w:numId w:val="0"/>
      </w:numPr>
      <w:tabs>
        <w:tab w:val="left" w:pos="432"/>
      </w:tabs>
      <w:spacing w:before="480" w:line="276" w:lineRule="auto"/>
      <w:jc w:val="left"/>
      <w:outlineLvl w:val="9"/>
    </w:pPr>
    <w:rPr>
      <w:rFonts w:ascii="Cambria" w:hAnsi="Cambria"/>
      <w:color w:val="365F91"/>
      <w:kern w:val="0"/>
      <w:sz w:val="28"/>
      <w:szCs w:val="28"/>
    </w:rPr>
  </w:style>
  <w:style w:type="paragraph" w:styleId="31">
    <w:name w:val="toc 3"/>
    <w:basedOn w:val="a"/>
    <w:next w:val="a"/>
    <w:uiPriority w:val="39"/>
    <w:qFormat/>
    <w:pPr>
      <w:ind w:leftChars="400" w:left="840"/>
    </w:pPr>
  </w:style>
  <w:style w:type="paragraph" w:customStyle="1" w:styleId="405051">
    <w:name w:val="样式 标题 4 + 段前: 0.5 行 段后: 0.5 行1"/>
    <w:basedOn w:val="4"/>
    <w:pPr>
      <w:spacing w:before="120" w:after="120"/>
    </w:pPr>
    <w:rPr>
      <w:rFonts w:cs="宋体"/>
      <w:b/>
      <w:szCs w:val="20"/>
    </w:rPr>
  </w:style>
  <w:style w:type="paragraph" w:styleId="a8">
    <w:name w:val="Date"/>
    <w:basedOn w:val="a"/>
    <w:next w:val="a"/>
    <w:link w:val="a7"/>
    <w:pPr>
      <w:ind w:leftChars="2500" w:left="100"/>
    </w:pPr>
  </w:style>
  <w:style w:type="paragraph" w:customStyle="1" w:styleId="10505">
    <w:name w:val="样式 标题 1 + 居中 段前: 0.5 行 段后: 0.5 行"/>
    <w:basedOn w:val="1"/>
    <w:pPr>
      <w:tabs>
        <w:tab w:val="num" w:pos="432"/>
      </w:tabs>
      <w:spacing w:before="156" w:after="156"/>
      <w:jc w:val="center"/>
    </w:pPr>
    <w:rPr>
      <w:rFonts w:eastAsia="黑体" w:cs="宋体"/>
      <w:b w:val="0"/>
      <w:sz w:val="36"/>
      <w:szCs w:val="20"/>
    </w:rPr>
  </w:style>
  <w:style w:type="paragraph" w:styleId="af2">
    <w:name w:val="Plain Text"/>
    <w:basedOn w:val="a"/>
    <w:link w:val="af1"/>
    <w:rPr>
      <w:rFonts w:ascii="宋体" w:hAnsi="Courier New"/>
      <w:sz w:val="21"/>
      <w:szCs w:val="20"/>
    </w:rPr>
  </w:style>
  <w:style w:type="paragraph" w:styleId="a6">
    <w:name w:val="footnote text"/>
    <w:basedOn w:val="a"/>
    <w:link w:val="a5"/>
    <w:pPr>
      <w:snapToGrid w:val="0"/>
      <w:jc w:val="left"/>
    </w:pPr>
    <w:rPr>
      <w:sz w:val="18"/>
      <w:szCs w:val="18"/>
    </w:rPr>
  </w:style>
  <w:style w:type="paragraph" w:styleId="ac">
    <w:name w:val="footer"/>
    <w:basedOn w:val="a"/>
    <w:link w:val="ab"/>
    <w:pPr>
      <w:tabs>
        <w:tab w:val="center" w:pos="4153"/>
        <w:tab w:val="right" w:pos="8306"/>
      </w:tabs>
      <w:snapToGrid w:val="0"/>
      <w:jc w:val="left"/>
    </w:pPr>
    <w:rPr>
      <w:sz w:val="18"/>
      <w:szCs w:val="18"/>
    </w:rPr>
  </w:style>
  <w:style w:type="paragraph" w:styleId="af9">
    <w:name w:val="caption"/>
    <w:basedOn w:val="a"/>
    <w:next w:val="a"/>
    <w:qFormat/>
    <w:pPr>
      <w:widowControl/>
      <w:jc w:val="left"/>
    </w:pPr>
    <w:rPr>
      <w:b/>
      <w:bCs/>
      <w:kern w:val="0"/>
      <w:sz w:val="21"/>
      <w:szCs w:val="21"/>
    </w:rPr>
  </w:style>
  <w:style w:type="paragraph" w:styleId="afa">
    <w:name w:val="endnote text"/>
    <w:basedOn w:val="a"/>
    <w:link w:val="afb"/>
    <w:uiPriority w:val="99"/>
    <w:semiHidden/>
    <w:unhideWhenUsed/>
    <w:rsid w:val="000A3733"/>
    <w:pPr>
      <w:snapToGrid w:val="0"/>
      <w:jc w:val="left"/>
    </w:pPr>
  </w:style>
  <w:style w:type="character" w:customStyle="1" w:styleId="afb">
    <w:name w:val="尾注文本 字符"/>
    <w:link w:val="afa"/>
    <w:uiPriority w:val="99"/>
    <w:semiHidden/>
    <w:rsid w:val="000A3733"/>
    <w:rPr>
      <w:kern w:val="2"/>
      <w:sz w:val="24"/>
      <w:szCs w:val="24"/>
    </w:rPr>
  </w:style>
  <w:style w:type="character" w:styleId="afc">
    <w:name w:val="endnote reference"/>
    <w:uiPriority w:val="99"/>
    <w:semiHidden/>
    <w:unhideWhenUsed/>
    <w:rsid w:val="000A3733"/>
    <w:rPr>
      <w:vertAlign w:val="superscript"/>
    </w:rPr>
  </w:style>
  <w:style w:type="character" w:customStyle="1" w:styleId="af4">
    <w:name w:val="批注文字 字符"/>
    <w:link w:val="af3"/>
    <w:rsid w:val="0009283C"/>
    <w:rPr>
      <w:kern w:val="2"/>
      <w:sz w:val="24"/>
      <w:szCs w:val="24"/>
    </w:rPr>
  </w:style>
  <w:style w:type="character" w:styleId="afd">
    <w:name w:val="Strong"/>
    <w:uiPriority w:val="22"/>
    <w:qFormat/>
    <w:rsid w:val="00A66D07"/>
    <w:rPr>
      <w:b/>
      <w:bCs/>
    </w:rPr>
  </w:style>
  <w:style w:type="table" w:customStyle="1" w:styleId="12">
    <w:name w:val="网格型1"/>
    <w:basedOn w:val="a1"/>
    <w:uiPriority w:val="59"/>
    <w:rsid w:val="008D7F54"/>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uiPriority w:val="59"/>
    <w:rsid w:val="008D7F54"/>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标题 4 字符"/>
    <w:basedOn w:val="a0"/>
    <w:link w:val="4"/>
    <w:rsid w:val="00ED417C"/>
    <w:rPr>
      <w:rFonts w:ascii="Arial" w:eastAsia="黑体" w:hAnsi="Arial"/>
      <w:bCs/>
      <w:kern w:val="2"/>
      <w:sz w:val="24"/>
      <w:szCs w:val="28"/>
    </w:rPr>
  </w:style>
  <w:style w:type="paragraph" w:styleId="afe">
    <w:name w:val="List Paragraph"/>
    <w:basedOn w:val="a"/>
    <w:uiPriority w:val="34"/>
    <w:qFormat/>
    <w:rsid w:val="00C204DB"/>
    <w:pPr>
      <w:ind w:firstLineChars="200" w:firstLine="420"/>
    </w:pPr>
    <w:rPr>
      <w:rFonts w:asciiTheme="minorHAnsi" w:hAnsiTheme="minorHAnsi" w:cstheme="minorBidi"/>
      <w:szCs w:val="22"/>
    </w:rPr>
  </w:style>
  <w:style w:type="character" w:styleId="aff">
    <w:name w:val="Placeholder Text"/>
    <w:basedOn w:val="a0"/>
    <w:uiPriority w:val="99"/>
    <w:semiHidden/>
    <w:rsid w:val="000009DB"/>
    <w:rPr>
      <w:color w:val="808080"/>
    </w:rPr>
  </w:style>
  <w:style w:type="table" w:styleId="aff0">
    <w:name w:val="Table Grid"/>
    <w:basedOn w:val="a1"/>
    <w:uiPriority w:val="59"/>
    <w:rsid w:val="00CA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16558">
      <w:bodyDiv w:val="1"/>
      <w:marLeft w:val="0"/>
      <w:marRight w:val="0"/>
      <w:marTop w:val="0"/>
      <w:marBottom w:val="0"/>
      <w:divBdr>
        <w:top w:val="none" w:sz="0" w:space="0" w:color="auto"/>
        <w:left w:val="none" w:sz="0" w:space="0" w:color="auto"/>
        <w:bottom w:val="none" w:sz="0" w:space="0" w:color="auto"/>
        <w:right w:val="none" w:sz="0" w:space="0" w:color="auto"/>
      </w:divBdr>
    </w:div>
    <w:div w:id="60906628">
      <w:bodyDiv w:val="1"/>
      <w:marLeft w:val="0"/>
      <w:marRight w:val="0"/>
      <w:marTop w:val="0"/>
      <w:marBottom w:val="0"/>
      <w:divBdr>
        <w:top w:val="none" w:sz="0" w:space="0" w:color="auto"/>
        <w:left w:val="none" w:sz="0" w:space="0" w:color="auto"/>
        <w:bottom w:val="none" w:sz="0" w:space="0" w:color="auto"/>
        <w:right w:val="none" w:sz="0" w:space="0" w:color="auto"/>
      </w:divBdr>
    </w:div>
    <w:div w:id="87388335">
      <w:bodyDiv w:val="1"/>
      <w:marLeft w:val="0"/>
      <w:marRight w:val="0"/>
      <w:marTop w:val="0"/>
      <w:marBottom w:val="0"/>
      <w:divBdr>
        <w:top w:val="none" w:sz="0" w:space="0" w:color="auto"/>
        <w:left w:val="none" w:sz="0" w:space="0" w:color="auto"/>
        <w:bottom w:val="none" w:sz="0" w:space="0" w:color="auto"/>
        <w:right w:val="none" w:sz="0" w:space="0" w:color="auto"/>
      </w:divBdr>
    </w:div>
    <w:div w:id="96293398">
      <w:bodyDiv w:val="1"/>
      <w:marLeft w:val="0"/>
      <w:marRight w:val="0"/>
      <w:marTop w:val="0"/>
      <w:marBottom w:val="0"/>
      <w:divBdr>
        <w:top w:val="none" w:sz="0" w:space="0" w:color="auto"/>
        <w:left w:val="none" w:sz="0" w:space="0" w:color="auto"/>
        <w:bottom w:val="none" w:sz="0" w:space="0" w:color="auto"/>
        <w:right w:val="none" w:sz="0" w:space="0" w:color="auto"/>
      </w:divBdr>
    </w:div>
    <w:div w:id="116222043">
      <w:bodyDiv w:val="1"/>
      <w:marLeft w:val="0"/>
      <w:marRight w:val="0"/>
      <w:marTop w:val="0"/>
      <w:marBottom w:val="0"/>
      <w:divBdr>
        <w:top w:val="none" w:sz="0" w:space="0" w:color="auto"/>
        <w:left w:val="none" w:sz="0" w:space="0" w:color="auto"/>
        <w:bottom w:val="none" w:sz="0" w:space="0" w:color="auto"/>
        <w:right w:val="none" w:sz="0" w:space="0" w:color="auto"/>
      </w:divBdr>
    </w:div>
    <w:div w:id="122970260">
      <w:bodyDiv w:val="1"/>
      <w:marLeft w:val="0"/>
      <w:marRight w:val="0"/>
      <w:marTop w:val="0"/>
      <w:marBottom w:val="0"/>
      <w:divBdr>
        <w:top w:val="none" w:sz="0" w:space="0" w:color="auto"/>
        <w:left w:val="none" w:sz="0" w:space="0" w:color="auto"/>
        <w:bottom w:val="none" w:sz="0" w:space="0" w:color="auto"/>
        <w:right w:val="none" w:sz="0" w:space="0" w:color="auto"/>
      </w:divBdr>
    </w:div>
    <w:div w:id="155727153">
      <w:bodyDiv w:val="1"/>
      <w:marLeft w:val="0"/>
      <w:marRight w:val="0"/>
      <w:marTop w:val="0"/>
      <w:marBottom w:val="0"/>
      <w:divBdr>
        <w:top w:val="none" w:sz="0" w:space="0" w:color="auto"/>
        <w:left w:val="none" w:sz="0" w:space="0" w:color="auto"/>
        <w:bottom w:val="none" w:sz="0" w:space="0" w:color="auto"/>
        <w:right w:val="none" w:sz="0" w:space="0" w:color="auto"/>
      </w:divBdr>
    </w:div>
    <w:div w:id="160631387">
      <w:bodyDiv w:val="1"/>
      <w:marLeft w:val="0"/>
      <w:marRight w:val="0"/>
      <w:marTop w:val="0"/>
      <w:marBottom w:val="0"/>
      <w:divBdr>
        <w:top w:val="none" w:sz="0" w:space="0" w:color="auto"/>
        <w:left w:val="none" w:sz="0" w:space="0" w:color="auto"/>
        <w:bottom w:val="none" w:sz="0" w:space="0" w:color="auto"/>
        <w:right w:val="none" w:sz="0" w:space="0" w:color="auto"/>
      </w:divBdr>
    </w:div>
    <w:div w:id="171190269">
      <w:bodyDiv w:val="1"/>
      <w:marLeft w:val="0"/>
      <w:marRight w:val="0"/>
      <w:marTop w:val="0"/>
      <w:marBottom w:val="0"/>
      <w:divBdr>
        <w:top w:val="none" w:sz="0" w:space="0" w:color="auto"/>
        <w:left w:val="none" w:sz="0" w:space="0" w:color="auto"/>
        <w:bottom w:val="none" w:sz="0" w:space="0" w:color="auto"/>
        <w:right w:val="none" w:sz="0" w:space="0" w:color="auto"/>
      </w:divBdr>
    </w:div>
    <w:div w:id="175967486">
      <w:bodyDiv w:val="1"/>
      <w:marLeft w:val="0"/>
      <w:marRight w:val="0"/>
      <w:marTop w:val="0"/>
      <w:marBottom w:val="0"/>
      <w:divBdr>
        <w:top w:val="none" w:sz="0" w:space="0" w:color="auto"/>
        <w:left w:val="none" w:sz="0" w:space="0" w:color="auto"/>
        <w:bottom w:val="none" w:sz="0" w:space="0" w:color="auto"/>
        <w:right w:val="none" w:sz="0" w:space="0" w:color="auto"/>
      </w:divBdr>
    </w:div>
    <w:div w:id="180556119">
      <w:bodyDiv w:val="1"/>
      <w:marLeft w:val="0"/>
      <w:marRight w:val="0"/>
      <w:marTop w:val="0"/>
      <w:marBottom w:val="0"/>
      <w:divBdr>
        <w:top w:val="none" w:sz="0" w:space="0" w:color="auto"/>
        <w:left w:val="none" w:sz="0" w:space="0" w:color="auto"/>
        <w:bottom w:val="none" w:sz="0" w:space="0" w:color="auto"/>
        <w:right w:val="none" w:sz="0" w:space="0" w:color="auto"/>
      </w:divBdr>
    </w:div>
    <w:div w:id="262306745">
      <w:bodyDiv w:val="1"/>
      <w:marLeft w:val="0"/>
      <w:marRight w:val="0"/>
      <w:marTop w:val="0"/>
      <w:marBottom w:val="0"/>
      <w:divBdr>
        <w:top w:val="none" w:sz="0" w:space="0" w:color="auto"/>
        <w:left w:val="none" w:sz="0" w:space="0" w:color="auto"/>
        <w:bottom w:val="none" w:sz="0" w:space="0" w:color="auto"/>
        <w:right w:val="none" w:sz="0" w:space="0" w:color="auto"/>
      </w:divBdr>
    </w:div>
    <w:div w:id="275987002">
      <w:bodyDiv w:val="1"/>
      <w:marLeft w:val="0"/>
      <w:marRight w:val="0"/>
      <w:marTop w:val="0"/>
      <w:marBottom w:val="0"/>
      <w:divBdr>
        <w:top w:val="none" w:sz="0" w:space="0" w:color="auto"/>
        <w:left w:val="none" w:sz="0" w:space="0" w:color="auto"/>
        <w:bottom w:val="none" w:sz="0" w:space="0" w:color="auto"/>
        <w:right w:val="none" w:sz="0" w:space="0" w:color="auto"/>
      </w:divBdr>
    </w:div>
    <w:div w:id="286619063">
      <w:bodyDiv w:val="1"/>
      <w:marLeft w:val="0"/>
      <w:marRight w:val="0"/>
      <w:marTop w:val="0"/>
      <w:marBottom w:val="0"/>
      <w:divBdr>
        <w:top w:val="none" w:sz="0" w:space="0" w:color="auto"/>
        <w:left w:val="none" w:sz="0" w:space="0" w:color="auto"/>
        <w:bottom w:val="none" w:sz="0" w:space="0" w:color="auto"/>
        <w:right w:val="none" w:sz="0" w:space="0" w:color="auto"/>
      </w:divBdr>
    </w:div>
    <w:div w:id="309022880">
      <w:bodyDiv w:val="1"/>
      <w:marLeft w:val="0"/>
      <w:marRight w:val="0"/>
      <w:marTop w:val="0"/>
      <w:marBottom w:val="0"/>
      <w:divBdr>
        <w:top w:val="none" w:sz="0" w:space="0" w:color="auto"/>
        <w:left w:val="none" w:sz="0" w:space="0" w:color="auto"/>
        <w:bottom w:val="none" w:sz="0" w:space="0" w:color="auto"/>
        <w:right w:val="none" w:sz="0" w:space="0" w:color="auto"/>
      </w:divBdr>
    </w:div>
    <w:div w:id="309480764">
      <w:bodyDiv w:val="1"/>
      <w:marLeft w:val="0"/>
      <w:marRight w:val="0"/>
      <w:marTop w:val="0"/>
      <w:marBottom w:val="0"/>
      <w:divBdr>
        <w:top w:val="none" w:sz="0" w:space="0" w:color="auto"/>
        <w:left w:val="none" w:sz="0" w:space="0" w:color="auto"/>
        <w:bottom w:val="none" w:sz="0" w:space="0" w:color="auto"/>
        <w:right w:val="none" w:sz="0" w:space="0" w:color="auto"/>
      </w:divBdr>
    </w:div>
    <w:div w:id="346294284">
      <w:bodyDiv w:val="1"/>
      <w:marLeft w:val="0"/>
      <w:marRight w:val="0"/>
      <w:marTop w:val="0"/>
      <w:marBottom w:val="0"/>
      <w:divBdr>
        <w:top w:val="none" w:sz="0" w:space="0" w:color="auto"/>
        <w:left w:val="none" w:sz="0" w:space="0" w:color="auto"/>
        <w:bottom w:val="none" w:sz="0" w:space="0" w:color="auto"/>
        <w:right w:val="none" w:sz="0" w:space="0" w:color="auto"/>
      </w:divBdr>
    </w:div>
    <w:div w:id="401297383">
      <w:bodyDiv w:val="1"/>
      <w:marLeft w:val="0"/>
      <w:marRight w:val="0"/>
      <w:marTop w:val="0"/>
      <w:marBottom w:val="0"/>
      <w:divBdr>
        <w:top w:val="none" w:sz="0" w:space="0" w:color="auto"/>
        <w:left w:val="none" w:sz="0" w:space="0" w:color="auto"/>
        <w:bottom w:val="none" w:sz="0" w:space="0" w:color="auto"/>
        <w:right w:val="none" w:sz="0" w:space="0" w:color="auto"/>
      </w:divBdr>
    </w:div>
    <w:div w:id="454954457">
      <w:bodyDiv w:val="1"/>
      <w:marLeft w:val="0"/>
      <w:marRight w:val="0"/>
      <w:marTop w:val="0"/>
      <w:marBottom w:val="0"/>
      <w:divBdr>
        <w:top w:val="none" w:sz="0" w:space="0" w:color="auto"/>
        <w:left w:val="none" w:sz="0" w:space="0" w:color="auto"/>
        <w:bottom w:val="none" w:sz="0" w:space="0" w:color="auto"/>
        <w:right w:val="none" w:sz="0" w:space="0" w:color="auto"/>
      </w:divBdr>
    </w:div>
    <w:div w:id="509490743">
      <w:bodyDiv w:val="1"/>
      <w:marLeft w:val="0"/>
      <w:marRight w:val="0"/>
      <w:marTop w:val="0"/>
      <w:marBottom w:val="0"/>
      <w:divBdr>
        <w:top w:val="none" w:sz="0" w:space="0" w:color="auto"/>
        <w:left w:val="none" w:sz="0" w:space="0" w:color="auto"/>
        <w:bottom w:val="none" w:sz="0" w:space="0" w:color="auto"/>
        <w:right w:val="none" w:sz="0" w:space="0" w:color="auto"/>
      </w:divBdr>
    </w:div>
    <w:div w:id="513492569">
      <w:bodyDiv w:val="1"/>
      <w:marLeft w:val="0"/>
      <w:marRight w:val="0"/>
      <w:marTop w:val="0"/>
      <w:marBottom w:val="0"/>
      <w:divBdr>
        <w:top w:val="none" w:sz="0" w:space="0" w:color="auto"/>
        <w:left w:val="none" w:sz="0" w:space="0" w:color="auto"/>
        <w:bottom w:val="none" w:sz="0" w:space="0" w:color="auto"/>
        <w:right w:val="none" w:sz="0" w:space="0" w:color="auto"/>
      </w:divBdr>
    </w:div>
    <w:div w:id="572542115">
      <w:bodyDiv w:val="1"/>
      <w:marLeft w:val="0"/>
      <w:marRight w:val="0"/>
      <w:marTop w:val="0"/>
      <w:marBottom w:val="0"/>
      <w:divBdr>
        <w:top w:val="none" w:sz="0" w:space="0" w:color="auto"/>
        <w:left w:val="none" w:sz="0" w:space="0" w:color="auto"/>
        <w:bottom w:val="none" w:sz="0" w:space="0" w:color="auto"/>
        <w:right w:val="none" w:sz="0" w:space="0" w:color="auto"/>
      </w:divBdr>
    </w:div>
    <w:div w:id="585117005">
      <w:bodyDiv w:val="1"/>
      <w:marLeft w:val="0"/>
      <w:marRight w:val="0"/>
      <w:marTop w:val="0"/>
      <w:marBottom w:val="0"/>
      <w:divBdr>
        <w:top w:val="none" w:sz="0" w:space="0" w:color="auto"/>
        <w:left w:val="none" w:sz="0" w:space="0" w:color="auto"/>
        <w:bottom w:val="none" w:sz="0" w:space="0" w:color="auto"/>
        <w:right w:val="none" w:sz="0" w:space="0" w:color="auto"/>
      </w:divBdr>
    </w:div>
    <w:div w:id="594678946">
      <w:bodyDiv w:val="1"/>
      <w:marLeft w:val="0"/>
      <w:marRight w:val="0"/>
      <w:marTop w:val="0"/>
      <w:marBottom w:val="0"/>
      <w:divBdr>
        <w:top w:val="none" w:sz="0" w:space="0" w:color="auto"/>
        <w:left w:val="none" w:sz="0" w:space="0" w:color="auto"/>
        <w:bottom w:val="none" w:sz="0" w:space="0" w:color="auto"/>
        <w:right w:val="none" w:sz="0" w:space="0" w:color="auto"/>
      </w:divBdr>
    </w:div>
    <w:div w:id="684599111">
      <w:bodyDiv w:val="1"/>
      <w:marLeft w:val="0"/>
      <w:marRight w:val="0"/>
      <w:marTop w:val="0"/>
      <w:marBottom w:val="0"/>
      <w:divBdr>
        <w:top w:val="none" w:sz="0" w:space="0" w:color="auto"/>
        <w:left w:val="none" w:sz="0" w:space="0" w:color="auto"/>
        <w:bottom w:val="none" w:sz="0" w:space="0" w:color="auto"/>
        <w:right w:val="none" w:sz="0" w:space="0" w:color="auto"/>
      </w:divBdr>
    </w:div>
    <w:div w:id="691420338">
      <w:bodyDiv w:val="1"/>
      <w:marLeft w:val="0"/>
      <w:marRight w:val="0"/>
      <w:marTop w:val="0"/>
      <w:marBottom w:val="0"/>
      <w:divBdr>
        <w:top w:val="none" w:sz="0" w:space="0" w:color="auto"/>
        <w:left w:val="none" w:sz="0" w:space="0" w:color="auto"/>
        <w:bottom w:val="none" w:sz="0" w:space="0" w:color="auto"/>
        <w:right w:val="none" w:sz="0" w:space="0" w:color="auto"/>
      </w:divBdr>
    </w:div>
    <w:div w:id="730082319">
      <w:bodyDiv w:val="1"/>
      <w:marLeft w:val="0"/>
      <w:marRight w:val="0"/>
      <w:marTop w:val="0"/>
      <w:marBottom w:val="0"/>
      <w:divBdr>
        <w:top w:val="none" w:sz="0" w:space="0" w:color="auto"/>
        <w:left w:val="none" w:sz="0" w:space="0" w:color="auto"/>
        <w:bottom w:val="none" w:sz="0" w:space="0" w:color="auto"/>
        <w:right w:val="none" w:sz="0" w:space="0" w:color="auto"/>
      </w:divBdr>
    </w:div>
    <w:div w:id="745567484">
      <w:bodyDiv w:val="1"/>
      <w:marLeft w:val="0"/>
      <w:marRight w:val="0"/>
      <w:marTop w:val="0"/>
      <w:marBottom w:val="0"/>
      <w:divBdr>
        <w:top w:val="none" w:sz="0" w:space="0" w:color="auto"/>
        <w:left w:val="none" w:sz="0" w:space="0" w:color="auto"/>
        <w:bottom w:val="none" w:sz="0" w:space="0" w:color="auto"/>
        <w:right w:val="none" w:sz="0" w:space="0" w:color="auto"/>
      </w:divBdr>
    </w:div>
    <w:div w:id="747271432">
      <w:bodyDiv w:val="1"/>
      <w:marLeft w:val="0"/>
      <w:marRight w:val="0"/>
      <w:marTop w:val="0"/>
      <w:marBottom w:val="0"/>
      <w:divBdr>
        <w:top w:val="none" w:sz="0" w:space="0" w:color="auto"/>
        <w:left w:val="none" w:sz="0" w:space="0" w:color="auto"/>
        <w:bottom w:val="none" w:sz="0" w:space="0" w:color="auto"/>
        <w:right w:val="none" w:sz="0" w:space="0" w:color="auto"/>
      </w:divBdr>
    </w:div>
    <w:div w:id="774908369">
      <w:bodyDiv w:val="1"/>
      <w:marLeft w:val="0"/>
      <w:marRight w:val="0"/>
      <w:marTop w:val="0"/>
      <w:marBottom w:val="0"/>
      <w:divBdr>
        <w:top w:val="none" w:sz="0" w:space="0" w:color="auto"/>
        <w:left w:val="none" w:sz="0" w:space="0" w:color="auto"/>
        <w:bottom w:val="none" w:sz="0" w:space="0" w:color="auto"/>
        <w:right w:val="none" w:sz="0" w:space="0" w:color="auto"/>
      </w:divBdr>
    </w:div>
    <w:div w:id="776680981">
      <w:bodyDiv w:val="1"/>
      <w:marLeft w:val="0"/>
      <w:marRight w:val="0"/>
      <w:marTop w:val="0"/>
      <w:marBottom w:val="0"/>
      <w:divBdr>
        <w:top w:val="none" w:sz="0" w:space="0" w:color="auto"/>
        <w:left w:val="none" w:sz="0" w:space="0" w:color="auto"/>
        <w:bottom w:val="none" w:sz="0" w:space="0" w:color="auto"/>
        <w:right w:val="none" w:sz="0" w:space="0" w:color="auto"/>
      </w:divBdr>
    </w:div>
    <w:div w:id="777607903">
      <w:bodyDiv w:val="1"/>
      <w:marLeft w:val="0"/>
      <w:marRight w:val="0"/>
      <w:marTop w:val="0"/>
      <w:marBottom w:val="0"/>
      <w:divBdr>
        <w:top w:val="none" w:sz="0" w:space="0" w:color="auto"/>
        <w:left w:val="none" w:sz="0" w:space="0" w:color="auto"/>
        <w:bottom w:val="none" w:sz="0" w:space="0" w:color="auto"/>
        <w:right w:val="none" w:sz="0" w:space="0" w:color="auto"/>
      </w:divBdr>
    </w:div>
    <w:div w:id="779953754">
      <w:bodyDiv w:val="1"/>
      <w:marLeft w:val="0"/>
      <w:marRight w:val="0"/>
      <w:marTop w:val="0"/>
      <w:marBottom w:val="0"/>
      <w:divBdr>
        <w:top w:val="none" w:sz="0" w:space="0" w:color="auto"/>
        <w:left w:val="none" w:sz="0" w:space="0" w:color="auto"/>
        <w:bottom w:val="none" w:sz="0" w:space="0" w:color="auto"/>
        <w:right w:val="none" w:sz="0" w:space="0" w:color="auto"/>
      </w:divBdr>
    </w:div>
    <w:div w:id="805658828">
      <w:bodyDiv w:val="1"/>
      <w:marLeft w:val="0"/>
      <w:marRight w:val="0"/>
      <w:marTop w:val="0"/>
      <w:marBottom w:val="0"/>
      <w:divBdr>
        <w:top w:val="none" w:sz="0" w:space="0" w:color="auto"/>
        <w:left w:val="none" w:sz="0" w:space="0" w:color="auto"/>
        <w:bottom w:val="none" w:sz="0" w:space="0" w:color="auto"/>
        <w:right w:val="none" w:sz="0" w:space="0" w:color="auto"/>
      </w:divBdr>
    </w:div>
    <w:div w:id="824010840">
      <w:bodyDiv w:val="1"/>
      <w:marLeft w:val="0"/>
      <w:marRight w:val="0"/>
      <w:marTop w:val="0"/>
      <w:marBottom w:val="0"/>
      <w:divBdr>
        <w:top w:val="none" w:sz="0" w:space="0" w:color="auto"/>
        <w:left w:val="none" w:sz="0" w:space="0" w:color="auto"/>
        <w:bottom w:val="none" w:sz="0" w:space="0" w:color="auto"/>
        <w:right w:val="none" w:sz="0" w:space="0" w:color="auto"/>
      </w:divBdr>
    </w:div>
    <w:div w:id="826899471">
      <w:bodyDiv w:val="1"/>
      <w:marLeft w:val="0"/>
      <w:marRight w:val="0"/>
      <w:marTop w:val="0"/>
      <w:marBottom w:val="0"/>
      <w:divBdr>
        <w:top w:val="none" w:sz="0" w:space="0" w:color="auto"/>
        <w:left w:val="none" w:sz="0" w:space="0" w:color="auto"/>
        <w:bottom w:val="none" w:sz="0" w:space="0" w:color="auto"/>
        <w:right w:val="none" w:sz="0" w:space="0" w:color="auto"/>
      </w:divBdr>
    </w:div>
    <w:div w:id="844633887">
      <w:bodyDiv w:val="1"/>
      <w:marLeft w:val="0"/>
      <w:marRight w:val="0"/>
      <w:marTop w:val="0"/>
      <w:marBottom w:val="0"/>
      <w:divBdr>
        <w:top w:val="none" w:sz="0" w:space="0" w:color="auto"/>
        <w:left w:val="none" w:sz="0" w:space="0" w:color="auto"/>
        <w:bottom w:val="none" w:sz="0" w:space="0" w:color="auto"/>
        <w:right w:val="none" w:sz="0" w:space="0" w:color="auto"/>
      </w:divBdr>
    </w:div>
    <w:div w:id="858661575">
      <w:bodyDiv w:val="1"/>
      <w:marLeft w:val="0"/>
      <w:marRight w:val="0"/>
      <w:marTop w:val="0"/>
      <w:marBottom w:val="0"/>
      <w:divBdr>
        <w:top w:val="none" w:sz="0" w:space="0" w:color="auto"/>
        <w:left w:val="none" w:sz="0" w:space="0" w:color="auto"/>
        <w:bottom w:val="none" w:sz="0" w:space="0" w:color="auto"/>
        <w:right w:val="none" w:sz="0" w:space="0" w:color="auto"/>
      </w:divBdr>
    </w:div>
    <w:div w:id="863519390">
      <w:bodyDiv w:val="1"/>
      <w:marLeft w:val="0"/>
      <w:marRight w:val="0"/>
      <w:marTop w:val="0"/>
      <w:marBottom w:val="0"/>
      <w:divBdr>
        <w:top w:val="none" w:sz="0" w:space="0" w:color="auto"/>
        <w:left w:val="none" w:sz="0" w:space="0" w:color="auto"/>
        <w:bottom w:val="none" w:sz="0" w:space="0" w:color="auto"/>
        <w:right w:val="none" w:sz="0" w:space="0" w:color="auto"/>
      </w:divBdr>
    </w:div>
    <w:div w:id="866990138">
      <w:bodyDiv w:val="1"/>
      <w:marLeft w:val="0"/>
      <w:marRight w:val="0"/>
      <w:marTop w:val="0"/>
      <w:marBottom w:val="0"/>
      <w:divBdr>
        <w:top w:val="none" w:sz="0" w:space="0" w:color="auto"/>
        <w:left w:val="none" w:sz="0" w:space="0" w:color="auto"/>
        <w:bottom w:val="none" w:sz="0" w:space="0" w:color="auto"/>
        <w:right w:val="none" w:sz="0" w:space="0" w:color="auto"/>
      </w:divBdr>
    </w:div>
    <w:div w:id="889733577">
      <w:bodyDiv w:val="1"/>
      <w:marLeft w:val="0"/>
      <w:marRight w:val="0"/>
      <w:marTop w:val="0"/>
      <w:marBottom w:val="0"/>
      <w:divBdr>
        <w:top w:val="none" w:sz="0" w:space="0" w:color="auto"/>
        <w:left w:val="none" w:sz="0" w:space="0" w:color="auto"/>
        <w:bottom w:val="none" w:sz="0" w:space="0" w:color="auto"/>
        <w:right w:val="none" w:sz="0" w:space="0" w:color="auto"/>
      </w:divBdr>
    </w:div>
    <w:div w:id="891159836">
      <w:bodyDiv w:val="1"/>
      <w:marLeft w:val="0"/>
      <w:marRight w:val="0"/>
      <w:marTop w:val="0"/>
      <w:marBottom w:val="0"/>
      <w:divBdr>
        <w:top w:val="none" w:sz="0" w:space="0" w:color="auto"/>
        <w:left w:val="none" w:sz="0" w:space="0" w:color="auto"/>
        <w:bottom w:val="none" w:sz="0" w:space="0" w:color="auto"/>
        <w:right w:val="none" w:sz="0" w:space="0" w:color="auto"/>
      </w:divBdr>
    </w:div>
    <w:div w:id="924806338">
      <w:bodyDiv w:val="1"/>
      <w:marLeft w:val="0"/>
      <w:marRight w:val="0"/>
      <w:marTop w:val="0"/>
      <w:marBottom w:val="0"/>
      <w:divBdr>
        <w:top w:val="none" w:sz="0" w:space="0" w:color="auto"/>
        <w:left w:val="none" w:sz="0" w:space="0" w:color="auto"/>
        <w:bottom w:val="none" w:sz="0" w:space="0" w:color="auto"/>
        <w:right w:val="none" w:sz="0" w:space="0" w:color="auto"/>
      </w:divBdr>
    </w:div>
    <w:div w:id="927159242">
      <w:bodyDiv w:val="1"/>
      <w:marLeft w:val="0"/>
      <w:marRight w:val="0"/>
      <w:marTop w:val="0"/>
      <w:marBottom w:val="0"/>
      <w:divBdr>
        <w:top w:val="none" w:sz="0" w:space="0" w:color="auto"/>
        <w:left w:val="none" w:sz="0" w:space="0" w:color="auto"/>
        <w:bottom w:val="none" w:sz="0" w:space="0" w:color="auto"/>
        <w:right w:val="none" w:sz="0" w:space="0" w:color="auto"/>
      </w:divBdr>
    </w:div>
    <w:div w:id="928391209">
      <w:bodyDiv w:val="1"/>
      <w:marLeft w:val="0"/>
      <w:marRight w:val="0"/>
      <w:marTop w:val="0"/>
      <w:marBottom w:val="0"/>
      <w:divBdr>
        <w:top w:val="none" w:sz="0" w:space="0" w:color="auto"/>
        <w:left w:val="none" w:sz="0" w:space="0" w:color="auto"/>
        <w:bottom w:val="none" w:sz="0" w:space="0" w:color="auto"/>
        <w:right w:val="none" w:sz="0" w:space="0" w:color="auto"/>
      </w:divBdr>
    </w:div>
    <w:div w:id="933246278">
      <w:bodyDiv w:val="1"/>
      <w:marLeft w:val="0"/>
      <w:marRight w:val="0"/>
      <w:marTop w:val="0"/>
      <w:marBottom w:val="0"/>
      <w:divBdr>
        <w:top w:val="none" w:sz="0" w:space="0" w:color="auto"/>
        <w:left w:val="none" w:sz="0" w:space="0" w:color="auto"/>
        <w:bottom w:val="none" w:sz="0" w:space="0" w:color="auto"/>
        <w:right w:val="none" w:sz="0" w:space="0" w:color="auto"/>
      </w:divBdr>
    </w:div>
    <w:div w:id="935484388">
      <w:bodyDiv w:val="1"/>
      <w:marLeft w:val="0"/>
      <w:marRight w:val="0"/>
      <w:marTop w:val="0"/>
      <w:marBottom w:val="0"/>
      <w:divBdr>
        <w:top w:val="none" w:sz="0" w:space="0" w:color="auto"/>
        <w:left w:val="none" w:sz="0" w:space="0" w:color="auto"/>
        <w:bottom w:val="none" w:sz="0" w:space="0" w:color="auto"/>
        <w:right w:val="none" w:sz="0" w:space="0" w:color="auto"/>
      </w:divBdr>
    </w:div>
    <w:div w:id="936596067">
      <w:bodyDiv w:val="1"/>
      <w:marLeft w:val="0"/>
      <w:marRight w:val="0"/>
      <w:marTop w:val="0"/>
      <w:marBottom w:val="0"/>
      <w:divBdr>
        <w:top w:val="none" w:sz="0" w:space="0" w:color="auto"/>
        <w:left w:val="none" w:sz="0" w:space="0" w:color="auto"/>
        <w:bottom w:val="none" w:sz="0" w:space="0" w:color="auto"/>
        <w:right w:val="none" w:sz="0" w:space="0" w:color="auto"/>
      </w:divBdr>
    </w:div>
    <w:div w:id="940994598">
      <w:bodyDiv w:val="1"/>
      <w:marLeft w:val="0"/>
      <w:marRight w:val="0"/>
      <w:marTop w:val="0"/>
      <w:marBottom w:val="0"/>
      <w:divBdr>
        <w:top w:val="none" w:sz="0" w:space="0" w:color="auto"/>
        <w:left w:val="none" w:sz="0" w:space="0" w:color="auto"/>
        <w:bottom w:val="none" w:sz="0" w:space="0" w:color="auto"/>
        <w:right w:val="none" w:sz="0" w:space="0" w:color="auto"/>
      </w:divBdr>
    </w:div>
    <w:div w:id="964625779">
      <w:bodyDiv w:val="1"/>
      <w:marLeft w:val="0"/>
      <w:marRight w:val="0"/>
      <w:marTop w:val="0"/>
      <w:marBottom w:val="0"/>
      <w:divBdr>
        <w:top w:val="none" w:sz="0" w:space="0" w:color="auto"/>
        <w:left w:val="none" w:sz="0" w:space="0" w:color="auto"/>
        <w:bottom w:val="none" w:sz="0" w:space="0" w:color="auto"/>
        <w:right w:val="none" w:sz="0" w:space="0" w:color="auto"/>
      </w:divBdr>
    </w:div>
    <w:div w:id="974724613">
      <w:bodyDiv w:val="1"/>
      <w:marLeft w:val="0"/>
      <w:marRight w:val="0"/>
      <w:marTop w:val="0"/>
      <w:marBottom w:val="0"/>
      <w:divBdr>
        <w:top w:val="none" w:sz="0" w:space="0" w:color="auto"/>
        <w:left w:val="none" w:sz="0" w:space="0" w:color="auto"/>
        <w:bottom w:val="none" w:sz="0" w:space="0" w:color="auto"/>
        <w:right w:val="none" w:sz="0" w:space="0" w:color="auto"/>
      </w:divBdr>
    </w:div>
    <w:div w:id="999505834">
      <w:bodyDiv w:val="1"/>
      <w:marLeft w:val="0"/>
      <w:marRight w:val="0"/>
      <w:marTop w:val="0"/>
      <w:marBottom w:val="0"/>
      <w:divBdr>
        <w:top w:val="none" w:sz="0" w:space="0" w:color="auto"/>
        <w:left w:val="none" w:sz="0" w:space="0" w:color="auto"/>
        <w:bottom w:val="none" w:sz="0" w:space="0" w:color="auto"/>
        <w:right w:val="none" w:sz="0" w:space="0" w:color="auto"/>
      </w:divBdr>
    </w:div>
    <w:div w:id="1118451062">
      <w:bodyDiv w:val="1"/>
      <w:marLeft w:val="0"/>
      <w:marRight w:val="0"/>
      <w:marTop w:val="0"/>
      <w:marBottom w:val="0"/>
      <w:divBdr>
        <w:top w:val="none" w:sz="0" w:space="0" w:color="auto"/>
        <w:left w:val="none" w:sz="0" w:space="0" w:color="auto"/>
        <w:bottom w:val="none" w:sz="0" w:space="0" w:color="auto"/>
        <w:right w:val="none" w:sz="0" w:space="0" w:color="auto"/>
      </w:divBdr>
    </w:div>
    <w:div w:id="1140415548">
      <w:bodyDiv w:val="1"/>
      <w:marLeft w:val="0"/>
      <w:marRight w:val="0"/>
      <w:marTop w:val="0"/>
      <w:marBottom w:val="0"/>
      <w:divBdr>
        <w:top w:val="none" w:sz="0" w:space="0" w:color="auto"/>
        <w:left w:val="none" w:sz="0" w:space="0" w:color="auto"/>
        <w:bottom w:val="none" w:sz="0" w:space="0" w:color="auto"/>
        <w:right w:val="none" w:sz="0" w:space="0" w:color="auto"/>
      </w:divBdr>
    </w:div>
    <w:div w:id="1144008071">
      <w:bodyDiv w:val="1"/>
      <w:marLeft w:val="0"/>
      <w:marRight w:val="0"/>
      <w:marTop w:val="0"/>
      <w:marBottom w:val="0"/>
      <w:divBdr>
        <w:top w:val="none" w:sz="0" w:space="0" w:color="auto"/>
        <w:left w:val="none" w:sz="0" w:space="0" w:color="auto"/>
        <w:bottom w:val="none" w:sz="0" w:space="0" w:color="auto"/>
        <w:right w:val="none" w:sz="0" w:space="0" w:color="auto"/>
      </w:divBdr>
    </w:div>
    <w:div w:id="1180051041">
      <w:bodyDiv w:val="1"/>
      <w:marLeft w:val="0"/>
      <w:marRight w:val="0"/>
      <w:marTop w:val="0"/>
      <w:marBottom w:val="0"/>
      <w:divBdr>
        <w:top w:val="none" w:sz="0" w:space="0" w:color="auto"/>
        <w:left w:val="none" w:sz="0" w:space="0" w:color="auto"/>
        <w:bottom w:val="none" w:sz="0" w:space="0" w:color="auto"/>
        <w:right w:val="none" w:sz="0" w:space="0" w:color="auto"/>
      </w:divBdr>
    </w:div>
    <w:div w:id="1195922277">
      <w:bodyDiv w:val="1"/>
      <w:marLeft w:val="0"/>
      <w:marRight w:val="0"/>
      <w:marTop w:val="0"/>
      <w:marBottom w:val="0"/>
      <w:divBdr>
        <w:top w:val="none" w:sz="0" w:space="0" w:color="auto"/>
        <w:left w:val="none" w:sz="0" w:space="0" w:color="auto"/>
        <w:bottom w:val="none" w:sz="0" w:space="0" w:color="auto"/>
        <w:right w:val="none" w:sz="0" w:space="0" w:color="auto"/>
      </w:divBdr>
    </w:div>
    <w:div w:id="1204101720">
      <w:bodyDiv w:val="1"/>
      <w:marLeft w:val="0"/>
      <w:marRight w:val="0"/>
      <w:marTop w:val="0"/>
      <w:marBottom w:val="0"/>
      <w:divBdr>
        <w:top w:val="none" w:sz="0" w:space="0" w:color="auto"/>
        <w:left w:val="none" w:sz="0" w:space="0" w:color="auto"/>
        <w:bottom w:val="none" w:sz="0" w:space="0" w:color="auto"/>
        <w:right w:val="none" w:sz="0" w:space="0" w:color="auto"/>
      </w:divBdr>
    </w:div>
    <w:div w:id="1218975620">
      <w:bodyDiv w:val="1"/>
      <w:marLeft w:val="0"/>
      <w:marRight w:val="0"/>
      <w:marTop w:val="0"/>
      <w:marBottom w:val="0"/>
      <w:divBdr>
        <w:top w:val="none" w:sz="0" w:space="0" w:color="auto"/>
        <w:left w:val="none" w:sz="0" w:space="0" w:color="auto"/>
        <w:bottom w:val="none" w:sz="0" w:space="0" w:color="auto"/>
        <w:right w:val="none" w:sz="0" w:space="0" w:color="auto"/>
      </w:divBdr>
    </w:div>
    <w:div w:id="1246109157">
      <w:bodyDiv w:val="1"/>
      <w:marLeft w:val="0"/>
      <w:marRight w:val="0"/>
      <w:marTop w:val="0"/>
      <w:marBottom w:val="0"/>
      <w:divBdr>
        <w:top w:val="none" w:sz="0" w:space="0" w:color="auto"/>
        <w:left w:val="none" w:sz="0" w:space="0" w:color="auto"/>
        <w:bottom w:val="none" w:sz="0" w:space="0" w:color="auto"/>
        <w:right w:val="none" w:sz="0" w:space="0" w:color="auto"/>
      </w:divBdr>
      <w:divsChild>
        <w:div w:id="2120952200">
          <w:marLeft w:val="547"/>
          <w:marRight w:val="0"/>
          <w:marTop w:val="134"/>
          <w:marBottom w:val="0"/>
          <w:divBdr>
            <w:top w:val="none" w:sz="0" w:space="0" w:color="auto"/>
            <w:left w:val="none" w:sz="0" w:space="0" w:color="auto"/>
            <w:bottom w:val="none" w:sz="0" w:space="0" w:color="auto"/>
            <w:right w:val="none" w:sz="0" w:space="0" w:color="auto"/>
          </w:divBdr>
        </w:div>
      </w:divsChild>
    </w:div>
    <w:div w:id="1254319634">
      <w:bodyDiv w:val="1"/>
      <w:marLeft w:val="0"/>
      <w:marRight w:val="0"/>
      <w:marTop w:val="0"/>
      <w:marBottom w:val="0"/>
      <w:divBdr>
        <w:top w:val="none" w:sz="0" w:space="0" w:color="auto"/>
        <w:left w:val="none" w:sz="0" w:space="0" w:color="auto"/>
        <w:bottom w:val="none" w:sz="0" w:space="0" w:color="auto"/>
        <w:right w:val="none" w:sz="0" w:space="0" w:color="auto"/>
      </w:divBdr>
    </w:div>
    <w:div w:id="1267466644">
      <w:bodyDiv w:val="1"/>
      <w:marLeft w:val="0"/>
      <w:marRight w:val="0"/>
      <w:marTop w:val="0"/>
      <w:marBottom w:val="0"/>
      <w:divBdr>
        <w:top w:val="none" w:sz="0" w:space="0" w:color="auto"/>
        <w:left w:val="none" w:sz="0" w:space="0" w:color="auto"/>
        <w:bottom w:val="none" w:sz="0" w:space="0" w:color="auto"/>
        <w:right w:val="none" w:sz="0" w:space="0" w:color="auto"/>
      </w:divBdr>
    </w:div>
    <w:div w:id="1281573357">
      <w:bodyDiv w:val="1"/>
      <w:marLeft w:val="0"/>
      <w:marRight w:val="0"/>
      <w:marTop w:val="0"/>
      <w:marBottom w:val="0"/>
      <w:divBdr>
        <w:top w:val="none" w:sz="0" w:space="0" w:color="auto"/>
        <w:left w:val="none" w:sz="0" w:space="0" w:color="auto"/>
        <w:bottom w:val="none" w:sz="0" w:space="0" w:color="auto"/>
        <w:right w:val="none" w:sz="0" w:space="0" w:color="auto"/>
      </w:divBdr>
    </w:div>
    <w:div w:id="1345982887">
      <w:bodyDiv w:val="1"/>
      <w:marLeft w:val="0"/>
      <w:marRight w:val="0"/>
      <w:marTop w:val="0"/>
      <w:marBottom w:val="0"/>
      <w:divBdr>
        <w:top w:val="none" w:sz="0" w:space="0" w:color="auto"/>
        <w:left w:val="none" w:sz="0" w:space="0" w:color="auto"/>
        <w:bottom w:val="none" w:sz="0" w:space="0" w:color="auto"/>
        <w:right w:val="none" w:sz="0" w:space="0" w:color="auto"/>
      </w:divBdr>
    </w:div>
    <w:div w:id="1370181245">
      <w:bodyDiv w:val="1"/>
      <w:marLeft w:val="0"/>
      <w:marRight w:val="0"/>
      <w:marTop w:val="0"/>
      <w:marBottom w:val="0"/>
      <w:divBdr>
        <w:top w:val="none" w:sz="0" w:space="0" w:color="auto"/>
        <w:left w:val="none" w:sz="0" w:space="0" w:color="auto"/>
        <w:bottom w:val="none" w:sz="0" w:space="0" w:color="auto"/>
        <w:right w:val="none" w:sz="0" w:space="0" w:color="auto"/>
      </w:divBdr>
    </w:div>
    <w:div w:id="1380007078">
      <w:bodyDiv w:val="1"/>
      <w:marLeft w:val="0"/>
      <w:marRight w:val="0"/>
      <w:marTop w:val="0"/>
      <w:marBottom w:val="0"/>
      <w:divBdr>
        <w:top w:val="none" w:sz="0" w:space="0" w:color="auto"/>
        <w:left w:val="none" w:sz="0" w:space="0" w:color="auto"/>
        <w:bottom w:val="none" w:sz="0" w:space="0" w:color="auto"/>
        <w:right w:val="none" w:sz="0" w:space="0" w:color="auto"/>
      </w:divBdr>
    </w:div>
    <w:div w:id="1401826402">
      <w:bodyDiv w:val="1"/>
      <w:marLeft w:val="0"/>
      <w:marRight w:val="0"/>
      <w:marTop w:val="0"/>
      <w:marBottom w:val="0"/>
      <w:divBdr>
        <w:top w:val="none" w:sz="0" w:space="0" w:color="auto"/>
        <w:left w:val="none" w:sz="0" w:space="0" w:color="auto"/>
        <w:bottom w:val="none" w:sz="0" w:space="0" w:color="auto"/>
        <w:right w:val="none" w:sz="0" w:space="0" w:color="auto"/>
      </w:divBdr>
    </w:div>
    <w:div w:id="1412502232">
      <w:bodyDiv w:val="1"/>
      <w:marLeft w:val="0"/>
      <w:marRight w:val="0"/>
      <w:marTop w:val="0"/>
      <w:marBottom w:val="0"/>
      <w:divBdr>
        <w:top w:val="none" w:sz="0" w:space="0" w:color="auto"/>
        <w:left w:val="none" w:sz="0" w:space="0" w:color="auto"/>
        <w:bottom w:val="none" w:sz="0" w:space="0" w:color="auto"/>
        <w:right w:val="none" w:sz="0" w:space="0" w:color="auto"/>
      </w:divBdr>
    </w:div>
    <w:div w:id="1414887973">
      <w:bodyDiv w:val="1"/>
      <w:marLeft w:val="0"/>
      <w:marRight w:val="0"/>
      <w:marTop w:val="0"/>
      <w:marBottom w:val="0"/>
      <w:divBdr>
        <w:top w:val="none" w:sz="0" w:space="0" w:color="auto"/>
        <w:left w:val="none" w:sz="0" w:space="0" w:color="auto"/>
        <w:bottom w:val="none" w:sz="0" w:space="0" w:color="auto"/>
        <w:right w:val="none" w:sz="0" w:space="0" w:color="auto"/>
      </w:divBdr>
    </w:div>
    <w:div w:id="1432819993">
      <w:bodyDiv w:val="1"/>
      <w:marLeft w:val="0"/>
      <w:marRight w:val="0"/>
      <w:marTop w:val="0"/>
      <w:marBottom w:val="0"/>
      <w:divBdr>
        <w:top w:val="none" w:sz="0" w:space="0" w:color="auto"/>
        <w:left w:val="none" w:sz="0" w:space="0" w:color="auto"/>
        <w:bottom w:val="none" w:sz="0" w:space="0" w:color="auto"/>
        <w:right w:val="none" w:sz="0" w:space="0" w:color="auto"/>
      </w:divBdr>
    </w:div>
    <w:div w:id="1453330461">
      <w:bodyDiv w:val="1"/>
      <w:marLeft w:val="0"/>
      <w:marRight w:val="0"/>
      <w:marTop w:val="0"/>
      <w:marBottom w:val="0"/>
      <w:divBdr>
        <w:top w:val="none" w:sz="0" w:space="0" w:color="auto"/>
        <w:left w:val="none" w:sz="0" w:space="0" w:color="auto"/>
        <w:bottom w:val="none" w:sz="0" w:space="0" w:color="auto"/>
        <w:right w:val="none" w:sz="0" w:space="0" w:color="auto"/>
      </w:divBdr>
    </w:div>
    <w:div w:id="1516575426">
      <w:bodyDiv w:val="1"/>
      <w:marLeft w:val="0"/>
      <w:marRight w:val="0"/>
      <w:marTop w:val="0"/>
      <w:marBottom w:val="0"/>
      <w:divBdr>
        <w:top w:val="none" w:sz="0" w:space="0" w:color="auto"/>
        <w:left w:val="none" w:sz="0" w:space="0" w:color="auto"/>
        <w:bottom w:val="none" w:sz="0" w:space="0" w:color="auto"/>
        <w:right w:val="none" w:sz="0" w:space="0" w:color="auto"/>
      </w:divBdr>
    </w:div>
    <w:div w:id="1516917127">
      <w:bodyDiv w:val="1"/>
      <w:marLeft w:val="0"/>
      <w:marRight w:val="0"/>
      <w:marTop w:val="0"/>
      <w:marBottom w:val="0"/>
      <w:divBdr>
        <w:top w:val="none" w:sz="0" w:space="0" w:color="auto"/>
        <w:left w:val="none" w:sz="0" w:space="0" w:color="auto"/>
        <w:bottom w:val="none" w:sz="0" w:space="0" w:color="auto"/>
        <w:right w:val="none" w:sz="0" w:space="0" w:color="auto"/>
      </w:divBdr>
    </w:div>
    <w:div w:id="1555316696">
      <w:bodyDiv w:val="1"/>
      <w:marLeft w:val="0"/>
      <w:marRight w:val="0"/>
      <w:marTop w:val="0"/>
      <w:marBottom w:val="0"/>
      <w:divBdr>
        <w:top w:val="none" w:sz="0" w:space="0" w:color="auto"/>
        <w:left w:val="none" w:sz="0" w:space="0" w:color="auto"/>
        <w:bottom w:val="none" w:sz="0" w:space="0" w:color="auto"/>
        <w:right w:val="none" w:sz="0" w:space="0" w:color="auto"/>
      </w:divBdr>
    </w:div>
    <w:div w:id="1562013850">
      <w:bodyDiv w:val="1"/>
      <w:marLeft w:val="0"/>
      <w:marRight w:val="0"/>
      <w:marTop w:val="0"/>
      <w:marBottom w:val="0"/>
      <w:divBdr>
        <w:top w:val="none" w:sz="0" w:space="0" w:color="auto"/>
        <w:left w:val="none" w:sz="0" w:space="0" w:color="auto"/>
        <w:bottom w:val="none" w:sz="0" w:space="0" w:color="auto"/>
        <w:right w:val="none" w:sz="0" w:space="0" w:color="auto"/>
      </w:divBdr>
    </w:div>
    <w:div w:id="1566798872">
      <w:bodyDiv w:val="1"/>
      <w:marLeft w:val="0"/>
      <w:marRight w:val="0"/>
      <w:marTop w:val="0"/>
      <w:marBottom w:val="0"/>
      <w:divBdr>
        <w:top w:val="none" w:sz="0" w:space="0" w:color="auto"/>
        <w:left w:val="none" w:sz="0" w:space="0" w:color="auto"/>
        <w:bottom w:val="none" w:sz="0" w:space="0" w:color="auto"/>
        <w:right w:val="none" w:sz="0" w:space="0" w:color="auto"/>
      </w:divBdr>
    </w:div>
    <w:div w:id="1572034825">
      <w:bodyDiv w:val="1"/>
      <w:marLeft w:val="0"/>
      <w:marRight w:val="0"/>
      <w:marTop w:val="0"/>
      <w:marBottom w:val="0"/>
      <w:divBdr>
        <w:top w:val="none" w:sz="0" w:space="0" w:color="auto"/>
        <w:left w:val="none" w:sz="0" w:space="0" w:color="auto"/>
        <w:bottom w:val="none" w:sz="0" w:space="0" w:color="auto"/>
        <w:right w:val="none" w:sz="0" w:space="0" w:color="auto"/>
      </w:divBdr>
    </w:div>
    <w:div w:id="1591042573">
      <w:bodyDiv w:val="1"/>
      <w:marLeft w:val="0"/>
      <w:marRight w:val="0"/>
      <w:marTop w:val="0"/>
      <w:marBottom w:val="0"/>
      <w:divBdr>
        <w:top w:val="none" w:sz="0" w:space="0" w:color="auto"/>
        <w:left w:val="none" w:sz="0" w:space="0" w:color="auto"/>
        <w:bottom w:val="none" w:sz="0" w:space="0" w:color="auto"/>
        <w:right w:val="none" w:sz="0" w:space="0" w:color="auto"/>
      </w:divBdr>
    </w:div>
    <w:div w:id="1598100163">
      <w:bodyDiv w:val="1"/>
      <w:marLeft w:val="0"/>
      <w:marRight w:val="0"/>
      <w:marTop w:val="0"/>
      <w:marBottom w:val="0"/>
      <w:divBdr>
        <w:top w:val="none" w:sz="0" w:space="0" w:color="auto"/>
        <w:left w:val="none" w:sz="0" w:space="0" w:color="auto"/>
        <w:bottom w:val="none" w:sz="0" w:space="0" w:color="auto"/>
        <w:right w:val="none" w:sz="0" w:space="0" w:color="auto"/>
      </w:divBdr>
    </w:div>
    <w:div w:id="1662074868">
      <w:bodyDiv w:val="1"/>
      <w:marLeft w:val="0"/>
      <w:marRight w:val="0"/>
      <w:marTop w:val="0"/>
      <w:marBottom w:val="0"/>
      <w:divBdr>
        <w:top w:val="none" w:sz="0" w:space="0" w:color="auto"/>
        <w:left w:val="none" w:sz="0" w:space="0" w:color="auto"/>
        <w:bottom w:val="none" w:sz="0" w:space="0" w:color="auto"/>
        <w:right w:val="none" w:sz="0" w:space="0" w:color="auto"/>
      </w:divBdr>
    </w:div>
    <w:div w:id="1673072205">
      <w:bodyDiv w:val="1"/>
      <w:marLeft w:val="0"/>
      <w:marRight w:val="0"/>
      <w:marTop w:val="0"/>
      <w:marBottom w:val="0"/>
      <w:divBdr>
        <w:top w:val="none" w:sz="0" w:space="0" w:color="auto"/>
        <w:left w:val="none" w:sz="0" w:space="0" w:color="auto"/>
        <w:bottom w:val="none" w:sz="0" w:space="0" w:color="auto"/>
        <w:right w:val="none" w:sz="0" w:space="0" w:color="auto"/>
      </w:divBdr>
    </w:div>
    <w:div w:id="1680624173">
      <w:bodyDiv w:val="1"/>
      <w:marLeft w:val="0"/>
      <w:marRight w:val="0"/>
      <w:marTop w:val="0"/>
      <w:marBottom w:val="0"/>
      <w:divBdr>
        <w:top w:val="none" w:sz="0" w:space="0" w:color="auto"/>
        <w:left w:val="none" w:sz="0" w:space="0" w:color="auto"/>
        <w:bottom w:val="none" w:sz="0" w:space="0" w:color="auto"/>
        <w:right w:val="none" w:sz="0" w:space="0" w:color="auto"/>
      </w:divBdr>
    </w:div>
    <w:div w:id="1681926901">
      <w:bodyDiv w:val="1"/>
      <w:marLeft w:val="0"/>
      <w:marRight w:val="0"/>
      <w:marTop w:val="0"/>
      <w:marBottom w:val="0"/>
      <w:divBdr>
        <w:top w:val="none" w:sz="0" w:space="0" w:color="auto"/>
        <w:left w:val="none" w:sz="0" w:space="0" w:color="auto"/>
        <w:bottom w:val="none" w:sz="0" w:space="0" w:color="auto"/>
        <w:right w:val="none" w:sz="0" w:space="0" w:color="auto"/>
      </w:divBdr>
    </w:div>
    <w:div w:id="1683122418">
      <w:bodyDiv w:val="1"/>
      <w:marLeft w:val="0"/>
      <w:marRight w:val="0"/>
      <w:marTop w:val="0"/>
      <w:marBottom w:val="0"/>
      <w:divBdr>
        <w:top w:val="none" w:sz="0" w:space="0" w:color="auto"/>
        <w:left w:val="none" w:sz="0" w:space="0" w:color="auto"/>
        <w:bottom w:val="none" w:sz="0" w:space="0" w:color="auto"/>
        <w:right w:val="none" w:sz="0" w:space="0" w:color="auto"/>
      </w:divBdr>
    </w:div>
    <w:div w:id="1735198919">
      <w:bodyDiv w:val="1"/>
      <w:marLeft w:val="0"/>
      <w:marRight w:val="0"/>
      <w:marTop w:val="0"/>
      <w:marBottom w:val="0"/>
      <w:divBdr>
        <w:top w:val="none" w:sz="0" w:space="0" w:color="auto"/>
        <w:left w:val="none" w:sz="0" w:space="0" w:color="auto"/>
        <w:bottom w:val="none" w:sz="0" w:space="0" w:color="auto"/>
        <w:right w:val="none" w:sz="0" w:space="0" w:color="auto"/>
      </w:divBdr>
    </w:div>
    <w:div w:id="1740206092">
      <w:bodyDiv w:val="1"/>
      <w:marLeft w:val="0"/>
      <w:marRight w:val="0"/>
      <w:marTop w:val="0"/>
      <w:marBottom w:val="0"/>
      <w:divBdr>
        <w:top w:val="none" w:sz="0" w:space="0" w:color="auto"/>
        <w:left w:val="none" w:sz="0" w:space="0" w:color="auto"/>
        <w:bottom w:val="none" w:sz="0" w:space="0" w:color="auto"/>
        <w:right w:val="none" w:sz="0" w:space="0" w:color="auto"/>
      </w:divBdr>
    </w:div>
    <w:div w:id="1741322513">
      <w:bodyDiv w:val="1"/>
      <w:marLeft w:val="0"/>
      <w:marRight w:val="0"/>
      <w:marTop w:val="0"/>
      <w:marBottom w:val="0"/>
      <w:divBdr>
        <w:top w:val="none" w:sz="0" w:space="0" w:color="auto"/>
        <w:left w:val="none" w:sz="0" w:space="0" w:color="auto"/>
        <w:bottom w:val="none" w:sz="0" w:space="0" w:color="auto"/>
        <w:right w:val="none" w:sz="0" w:space="0" w:color="auto"/>
      </w:divBdr>
    </w:div>
    <w:div w:id="1769038270">
      <w:bodyDiv w:val="1"/>
      <w:marLeft w:val="0"/>
      <w:marRight w:val="0"/>
      <w:marTop w:val="0"/>
      <w:marBottom w:val="0"/>
      <w:divBdr>
        <w:top w:val="none" w:sz="0" w:space="0" w:color="auto"/>
        <w:left w:val="none" w:sz="0" w:space="0" w:color="auto"/>
        <w:bottom w:val="none" w:sz="0" w:space="0" w:color="auto"/>
        <w:right w:val="none" w:sz="0" w:space="0" w:color="auto"/>
      </w:divBdr>
    </w:div>
    <w:div w:id="1772630094">
      <w:bodyDiv w:val="1"/>
      <w:marLeft w:val="0"/>
      <w:marRight w:val="0"/>
      <w:marTop w:val="0"/>
      <w:marBottom w:val="0"/>
      <w:divBdr>
        <w:top w:val="none" w:sz="0" w:space="0" w:color="auto"/>
        <w:left w:val="none" w:sz="0" w:space="0" w:color="auto"/>
        <w:bottom w:val="none" w:sz="0" w:space="0" w:color="auto"/>
        <w:right w:val="none" w:sz="0" w:space="0" w:color="auto"/>
      </w:divBdr>
    </w:div>
    <w:div w:id="1812361742">
      <w:bodyDiv w:val="1"/>
      <w:marLeft w:val="0"/>
      <w:marRight w:val="0"/>
      <w:marTop w:val="0"/>
      <w:marBottom w:val="0"/>
      <w:divBdr>
        <w:top w:val="none" w:sz="0" w:space="0" w:color="auto"/>
        <w:left w:val="none" w:sz="0" w:space="0" w:color="auto"/>
        <w:bottom w:val="none" w:sz="0" w:space="0" w:color="auto"/>
        <w:right w:val="none" w:sz="0" w:space="0" w:color="auto"/>
      </w:divBdr>
    </w:div>
    <w:div w:id="1881437583">
      <w:bodyDiv w:val="1"/>
      <w:marLeft w:val="0"/>
      <w:marRight w:val="0"/>
      <w:marTop w:val="0"/>
      <w:marBottom w:val="0"/>
      <w:divBdr>
        <w:top w:val="none" w:sz="0" w:space="0" w:color="auto"/>
        <w:left w:val="none" w:sz="0" w:space="0" w:color="auto"/>
        <w:bottom w:val="none" w:sz="0" w:space="0" w:color="auto"/>
        <w:right w:val="none" w:sz="0" w:space="0" w:color="auto"/>
      </w:divBdr>
    </w:div>
    <w:div w:id="1925920518">
      <w:bodyDiv w:val="1"/>
      <w:marLeft w:val="0"/>
      <w:marRight w:val="0"/>
      <w:marTop w:val="0"/>
      <w:marBottom w:val="0"/>
      <w:divBdr>
        <w:top w:val="none" w:sz="0" w:space="0" w:color="auto"/>
        <w:left w:val="none" w:sz="0" w:space="0" w:color="auto"/>
        <w:bottom w:val="none" w:sz="0" w:space="0" w:color="auto"/>
        <w:right w:val="none" w:sz="0" w:space="0" w:color="auto"/>
      </w:divBdr>
    </w:div>
    <w:div w:id="1939603532">
      <w:bodyDiv w:val="1"/>
      <w:marLeft w:val="0"/>
      <w:marRight w:val="0"/>
      <w:marTop w:val="0"/>
      <w:marBottom w:val="0"/>
      <w:divBdr>
        <w:top w:val="none" w:sz="0" w:space="0" w:color="auto"/>
        <w:left w:val="none" w:sz="0" w:space="0" w:color="auto"/>
        <w:bottom w:val="none" w:sz="0" w:space="0" w:color="auto"/>
        <w:right w:val="none" w:sz="0" w:space="0" w:color="auto"/>
      </w:divBdr>
    </w:div>
    <w:div w:id="1979919293">
      <w:bodyDiv w:val="1"/>
      <w:marLeft w:val="0"/>
      <w:marRight w:val="0"/>
      <w:marTop w:val="0"/>
      <w:marBottom w:val="0"/>
      <w:divBdr>
        <w:top w:val="none" w:sz="0" w:space="0" w:color="auto"/>
        <w:left w:val="none" w:sz="0" w:space="0" w:color="auto"/>
        <w:bottom w:val="none" w:sz="0" w:space="0" w:color="auto"/>
        <w:right w:val="none" w:sz="0" w:space="0" w:color="auto"/>
      </w:divBdr>
    </w:div>
    <w:div w:id="1991326584">
      <w:bodyDiv w:val="1"/>
      <w:marLeft w:val="0"/>
      <w:marRight w:val="0"/>
      <w:marTop w:val="0"/>
      <w:marBottom w:val="0"/>
      <w:divBdr>
        <w:top w:val="none" w:sz="0" w:space="0" w:color="auto"/>
        <w:left w:val="none" w:sz="0" w:space="0" w:color="auto"/>
        <w:bottom w:val="none" w:sz="0" w:space="0" w:color="auto"/>
        <w:right w:val="none" w:sz="0" w:space="0" w:color="auto"/>
      </w:divBdr>
    </w:div>
    <w:div w:id="2007395479">
      <w:bodyDiv w:val="1"/>
      <w:marLeft w:val="0"/>
      <w:marRight w:val="0"/>
      <w:marTop w:val="0"/>
      <w:marBottom w:val="0"/>
      <w:divBdr>
        <w:top w:val="none" w:sz="0" w:space="0" w:color="auto"/>
        <w:left w:val="none" w:sz="0" w:space="0" w:color="auto"/>
        <w:bottom w:val="none" w:sz="0" w:space="0" w:color="auto"/>
        <w:right w:val="none" w:sz="0" w:space="0" w:color="auto"/>
      </w:divBdr>
    </w:div>
    <w:div w:id="2024358229">
      <w:bodyDiv w:val="1"/>
      <w:marLeft w:val="0"/>
      <w:marRight w:val="0"/>
      <w:marTop w:val="0"/>
      <w:marBottom w:val="0"/>
      <w:divBdr>
        <w:top w:val="none" w:sz="0" w:space="0" w:color="auto"/>
        <w:left w:val="none" w:sz="0" w:space="0" w:color="auto"/>
        <w:bottom w:val="none" w:sz="0" w:space="0" w:color="auto"/>
        <w:right w:val="none" w:sz="0" w:space="0" w:color="auto"/>
      </w:divBdr>
    </w:div>
    <w:div w:id="2030403246">
      <w:bodyDiv w:val="1"/>
      <w:marLeft w:val="0"/>
      <w:marRight w:val="0"/>
      <w:marTop w:val="0"/>
      <w:marBottom w:val="0"/>
      <w:divBdr>
        <w:top w:val="none" w:sz="0" w:space="0" w:color="auto"/>
        <w:left w:val="none" w:sz="0" w:space="0" w:color="auto"/>
        <w:bottom w:val="none" w:sz="0" w:space="0" w:color="auto"/>
        <w:right w:val="none" w:sz="0" w:space="0" w:color="auto"/>
      </w:divBdr>
    </w:div>
    <w:div w:id="2079472713">
      <w:bodyDiv w:val="1"/>
      <w:marLeft w:val="0"/>
      <w:marRight w:val="0"/>
      <w:marTop w:val="0"/>
      <w:marBottom w:val="0"/>
      <w:divBdr>
        <w:top w:val="none" w:sz="0" w:space="0" w:color="auto"/>
        <w:left w:val="none" w:sz="0" w:space="0" w:color="auto"/>
        <w:bottom w:val="none" w:sz="0" w:space="0" w:color="auto"/>
        <w:right w:val="none" w:sz="0" w:space="0" w:color="auto"/>
      </w:divBdr>
    </w:div>
    <w:div w:id="211828612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package" Target="embeddings/Microsoft_Visio___4.vsdx"/><Relationship Id="rId47" Type="http://schemas.openxmlformats.org/officeDocument/2006/relationships/image" Target="media/image10.emf"/><Relationship Id="rId63" Type="http://schemas.openxmlformats.org/officeDocument/2006/relationships/footer" Target="footer15.xml"/><Relationship Id="rId68" Type="http://schemas.openxmlformats.org/officeDocument/2006/relationships/image" Target="media/image19.emf"/><Relationship Id="rId84" Type="http://schemas.openxmlformats.org/officeDocument/2006/relationships/footer" Target="footer16.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2.emf"/><Relationship Id="rId37" Type="http://schemas.openxmlformats.org/officeDocument/2006/relationships/image" Target="media/image4.emf"/><Relationship Id="rId53" Type="http://schemas.openxmlformats.org/officeDocument/2006/relationships/image" Target="media/image13.emf"/><Relationship Id="rId58" Type="http://schemas.openxmlformats.org/officeDocument/2006/relationships/package" Target="embeddings/Microsoft_Visio___11.vsdx"/><Relationship Id="rId74" Type="http://schemas.openxmlformats.org/officeDocument/2006/relationships/image" Target="media/image23.png"/><Relationship Id="rId79" Type="http://schemas.openxmlformats.org/officeDocument/2006/relationships/package" Target="embeddings/Microsoft_Visio___15.vsdx"/><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footer" Target="footer12.xml"/><Relationship Id="rId35" Type="http://schemas.openxmlformats.org/officeDocument/2006/relationships/image" Target="media/image3.emf"/><Relationship Id="rId43" Type="http://schemas.openxmlformats.org/officeDocument/2006/relationships/image" Target="media/image7.png"/><Relationship Id="rId48" Type="http://schemas.openxmlformats.org/officeDocument/2006/relationships/package" Target="embeddings/Microsoft_Visio___6.vsdx"/><Relationship Id="rId56" Type="http://schemas.openxmlformats.org/officeDocument/2006/relationships/package" Target="embeddings/Microsoft_Visio___10.vsdx"/><Relationship Id="rId64" Type="http://schemas.openxmlformats.org/officeDocument/2006/relationships/image" Target="media/image16.png"/><Relationship Id="rId69" Type="http://schemas.openxmlformats.org/officeDocument/2006/relationships/package" Target="embeddings/Microsoft_Visio___13.vsdx"/><Relationship Id="rId77"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12.emf"/><Relationship Id="rId72" Type="http://schemas.openxmlformats.org/officeDocument/2006/relationships/image" Target="media/image21.png"/><Relationship Id="rId80" Type="http://schemas.openxmlformats.org/officeDocument/2006/relationships/header" Target="header15.xml"/><Relationship Id="rId85"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package" Target="embeddings/Microsoft_Visio___.vsdx"/><Relationship Id="rId38" Type="http://schemas.openxmlformats.org/officeDocument/2006/relationships/package" Target="embeddings/Microsoft_Visio___2.vsdx"/><Relationship Id="rId46" Type="http://schemas.openxmlformats.org/officeDocument/2006/relationships/package" Target="embeddings/Microsoft_Visio___5.vsdx"/><Relationship Id="rId59" Type="http://schemas.openxmlformats.org/officeDocument/2006/relationships/header" Target="header13.xml"/><Relationship Id="rId67" Type="http://schemas.openxmlformats.org/officeDocument/2006/relationships/package" Target="embeddings/Microsoft_Visio___12.vsdx"/><Relationship Id="rId20" Type="http://schemas.openxmlformats.org/officeDocument/2006/relationships/footer" Target="footer6.xml"/><Relationship Id="rId41" Type="http://schemas.openxmlformats.org/officeDocument/2006/relationships/image" Target="media/image6.emf"/><Relationship Id="rId54" Type="http://schemas.openxmlformats.org/officeDocument/2006/relationships/package" Target="embeddings/Microsoft_Visio___9.vsdx"/><Relationship Id="rId62" Type="http://schemas.openxmlformats.org/officeDocument/2006/relationships/header" Target="header14.xml"/><Relationship Id="rId70" Type="http://schemas.openxmlformats.org/officeDocument/2006/relationships/image" Target="media/image20.emf"/><Relationship Id="rId75" Type="http://schemas.openxmlformats.org/officeDocument/2006/relationships/image" Target="media/image24.png"/><Relationship Id="rId83" Type="http://schemas.openxmlformats.org/officeDocument/2006/relationships/header" Target="header18.xm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package" Target="embeddings/Microsoft_Visio___1.vsdx"/><Relationship Id="rId49" Type="http://schemas.openxmlformats.org/officeDocument/2006/relationships/image" Target="media/image11.emf"/><Relationship Id="rId57" Type="http://schemas.openxmlformats.org/officeDocument/2006/relationships/image" Target="media/image15.emf"/><Relationship Id="rId10" Type="http://schemas.openxmlformats.org/officeDocument/2006/relationships/header" Target="header2.xml"/><Relationship Id="rId31" Type="http://schemas.openxmlformats.org/officeDocument/2006/relationships/header" Target="header11.xml"/><Relationship Id="rId44" Type="http://schemas.openxmlformats.org/officeDocument/2006/relationships/image" Target="media/image8.png"/><Relationship Id="rId52" Type="http://schemas.openxmlformats.org/officeDocument/2006/relationships/package" Target="embeddings/Microsoft_Visio___8.vsdx"/><Relationship Id="rId60" Type="http://schemas.openxmlformats.org/officeDocument/2006/relationships/footer" Target="footer13.xml"/><Relationship Id="rId65" Type="http://schemas.openxmlformats.org/officeDocument/2006/relationships/image" Target="media/image17.png"/><Relationship Id="rId73" Type="http://schemas.openxmlformats.org/officeDocument/2006/relationships/image" Target="media/image22.png"/><Relationship Id="rId78" Type="http://schemas.openxmlformats.org/officeDocument/2006/relationships/image" Target="media/image27.emf"/><Relationship Id="rId81" Type="http://schemas.openxmlformats.org/officeDocument/2006/relationships/header" Target="header16.xml"/><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5.emf"/><Relationship Id="rId34" Type="http://schemas.openxmlformats.org/officeDocument/2006/relationships/header" Target="header12.xml"/><Relationship Id="rId50" Type="http://schemas.openxmlformats.org/officeDocument/2006/relationships/package" Target="embeddings/Microsoft_Visio___7.vsdx"/><Relationship Id="rId55" Type="http://schemas.openxmlformats.org/officeDocument/2006/relationships/image" Target="media/image14.emf"/><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package" Target="embeddings/Microsoft_Visio___14.vsdx"/><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8.xml"/><Relationship Id="rId40" Type="http://schemas.openxmlformats.org/officeDocument/2006/relationships/package" Target="embeddings/Microsoft_Visio___3.vsdx"/><Relationship Id="rId45" Type="http://schemas.openxmlformats.org/officeDocument/2006/relationships/image" Target="media/image9.emf"/><Relationship Id="rId66" Type="http://schemas.openxmlformats.org/officeDocument/2006/relationships/image" Target="media/image18.emf"/><Relationship Id="rId87" Type="http://schemas.openxmlformats.org/officeDocument/2006/relationships/fontTable" Target="fontTable.xml"/><Relationship Id="rId61" Type="http://schemas.openxmlformats.org/officeDocument/2006/relationships/footer" Target="footer14.xml"/><Relationship Id="rId82" Type="http://schemas.openxmlformats.org/officeDocument/2006/relationships/header" Target="header17.xml"/><Relationship Id="rId19"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jw\Desktop\Norma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ABE4B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427CB8EB-EE59-4643-B929-0EF20457A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4724</TotalTime>
  <Pages>43</Pages>
  <Words>4338</Words>
  <Characters>24733</Characters>
  <Application>Microsoft Office Word</Application>
  <DocSecurity>0</DocSecurity>
  <Lines>206</Lines>
  <Paragraphs>58</Paragraphs>
  <ScaleCrop>false</ScaleCrop>
  <Company/>
  <LinksUpToDate>false</LinksUpToDate>
  <CharactersWithSpaces>29013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工程硕士学位论文</dc:title>
  <dc:subject/>
  <dc:creator>kitty</dc:creator>
  <cp:keywords/>
  <dc:description/>
  <cp:lastModifiedBy>wjw</cp:lastModifiedBy>
  <cp:revision>23</cp:revision>
  <cp:lastPrinted>2017-04-30T16:03:00Z</cp:lastPrinted>
  <dcterms:created xsi:type="dcterms:W3CDTF">2017-05-03T05:53:00Z</dcterms:created>
  <dcterms:modified xsi:type="dcterms:W3CDTF">2017-12-10T13:32:00Z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